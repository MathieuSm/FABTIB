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57114D" w14:textId="77777777" w:rsidR="00D61B80" w:rsidRDefault="00D00DF8">
      <w:pPr>
        <w:pStyle w:val="Titel"/>
      </w:pPr>
      <w:r>
        <w:t>Fabric-Elasticity Relationships of Tibial Trabecular Bone are Similar in Osteogenesis Imperfecta and Healthy Individuals</w:t>
      </w:r>
    </w:p>
    <w:p w14:paraId="703FB1DA" w14:textId="77777777" w:rsidR="00D61B80" w:rsidRPr="00677821" w:rsidRDefault="00D00DF8">
      <w:pPr>
        <w:pStyle w:val="Author"/>
        <w:rPr>
          <w:lang w:val="de-CH"/>
        </w:rPr>
      </w:pPr>
      <w:r w:rsidRPr="00677821">
        <w:rPr>
          <w:lang w:val="de-CH"/>
        </w:rPr>
        <w:t>Mathieu Simon</w:t>
      </w:r>
    </w:p>
    <w:p w14:paraId="5696F433" w14:textId="77777777" w:rsidR="00D61B80" w:rsidRPr="00677821" w:rsidRDefault="00D00DF8">
      <w:pPr>
        <w:pStyle w:val="Author"/>
        <w:rPr>
          <w:lang w:val="de-CH"/>
        </w:rPr>
      </w:pPr>
      <w:r w:rsidRPr="00677821">
        <w:rPr>
          <w:lang w:val="de-CH"/>
        </w:rPr>
        <w:t xml:space="preserve">Michael </w:t>
      </w:r>
      <w:proofErr w:type="spellStart"/>
      <w:r w:rsidRPr="00677821">
        <w:rPr>
          <w:lang w:val="de-CH"/>
        </w:rPr>
        <w:t>Indermaur</w:t>
      </w:r>
      <w:proofErr w:type="spellEnd"/>
    </w:p>
    <w:p w14:paraId="78233A0A" w14:textId="77777777" w:rsidR="00D61B80" w:rsidRPr="00677821" w:rsidRDefault="00D00DF8">
      <w:pPr>
        <w:pStyle w:val="Author"/>
        <w:rPr>
          <w:lang w:val="de-CH"/>
        </w:rPr>
      </w:pPr>
      <w:r w:rsidRPr="00677821">
        <w:rPr>
          <w:lang w:val="de-CH"/>
        </w:rPr>
        <w:t>Denis Schenk</w:t>
      </w:r>
    </w:p>
    <w:p w14:paraId="7A7698F3" w14:textId="77777777" w:rsidR="00D61B80" w:rsidRDefault="00D00DF8">
      <w:pPr>
        <w:pStyle w:val="Author"/>
      </w:pPr>
      <w:r>
        <w:t>Mahdi T.</w:t>
      </w:r>
    </w:p>
    <w:p w14:paraId="32D6A447" w14:textId="77777777" w:rsidR="00D61B80" w:rsidRDefault="00D00DF8">
      <w:pPr>
        <w:pStyle w:val="Author"/>
      </w:pPr>
      <w:r>
        <w:t>Bettina M. Willie</w:t>
      </w:r>
    </w:p>
    <w:p w14:paraId="6F691753" w14:textId="77777777" w:rsidR="00D61B80" w:rsidRDefault="00D00DF8">
      <w:pPr>
        <w:pStyle w:val="Author"/>
      </w:pPr>
      <w:r>
        <w:t>Philippe Zysset</w:t>
      </w:r>
    </w:p>
    <w:p w14:paraId="2DB0BBB2" w14:textId="0C55E62F" w:rsidR="00D61B80" w:rsidRDefault="00D00DF8">
      <w:pPr>
        <w:pStyle w:val="Abstract"/>
        <w:jc w:val="both"/>
      </w:pPr>
      <w:r>
        <w:t>Osteogenesis Imperfecta (OI) is an inherited form of bone fragility</w:t>
      </w:r>
      <w:commentRangeStart w:id="0"/>
      <w:r>
        <w:t xml:space="preserve">, also called "brittle bone disease". </w:t>
      </w:r>
      <w:commentRangeEnd w:id="0"/>
      <w:r w:rsidR="00495C15">
        <w:rPr>
          <w:rStyle w:val="Kommentarzeichen"/>
        </w:rPr>
        <w:commentReference w:id="0"/>
      </w:r>
      <w:r>
        <w:t xml:space="preserve">It is </w:t>
      </w:r>
      <w:proofErr w:type="spellStart"/>
      <w:r>
        <w:t>characterised</w:t>
      </w:r>
      <w:proofErr w:type="spellEnd"/>
      <w:r>
        <w:t xml:space="preserve"> by impaired synthesis of type I collagen, altered trabecular bone architecture and reduced bone mass. High resolution peripheral computed tomography (HR-pQCT) is a powerful method to investigate bone morphology </w:t>
      </w:r>
      <w:del w:id="1" w:author="Schenk, Denis Elia (ARTORG)" w:date="2021-06-25T10:28:00Z">
        <w:r w:rsidDel="00495C15">
          <w:delText>of extremities</w:delText>
        </w:r>
      </w:del>
      <w:ins w:id="2" w:author="Schenk, Denis Elia (ARTORG)" w:date="2021-06-25T10:28:00Z">
        <w:r w:rsidR="00495C15">
          <w:t>at peripheral sites</w:t>
        </w:r>
      </w:ins>
      <w:r>
        <w:t xml:space="preserve"> including the weight-bearing distal tibia. The resulting 3D reconstructions can be used as a basis of micro-finite element (μFE) or </w:t>
      </w:r>
      <w:proofErr w:type="spellStart"/>
      <w:r>
        <w:t>homogenised</w:t>
      </w:r>
      <w:proofErr w:type="spellEnd"/>
      <w:r>
        <w:t xml:space="preserve">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w:t>
      </w:r>
    </w:p>
    <w:p w14:paraId="701D6EE8" w14:textId="68CFA2DE" w:rsidR="00D61B80" w:rsidRDefault="00D00DF8">
      <w:pPr>
        <w:pStyle w:val="Abstract"/>
        <w:jc w:val="both"/>
      </w:pPr>
      <w:r>
        <w:t xml:space="preserve">In </w:t>
      </w:r>
      <w:del w:id="3" w:author="Schenk, Denis Elia (ARTORG)" w:date="2021-06-25T10:30:00Z">
        <w:r w:rsidDel="00495C15">
          <w:delText xml:space="preserve">this </w:delText>
        </w:r>
      </w:del>
      <w:ins w:id="4" w:author="Schenk, Denis Elia (ARTORG)" w:date="2021-06-25T10:30:00Z">
        <w:r w:rsidR="00495C15">
          <w:t>the present</w:t>
        </w:r>
        <w:r w:rsidR="00495C15">
          <w:t xml:space="preserve"> </w:t>
        </w:r>
      </w:ins>
      <w:r>
        <w:t xml:space="preserve">study, the morphology of distal tibiae from 50 adults with OI were compared to 120 healthy controls using second generation HR-pQCT. Six cubic regions of interest (ROIs) were selected per individual in a common anatomical region. A first matching </w:t>
      </w:r>
      <w:ins w:id="5" w:author="Schenk, Denis Elia (ARTORG)" w:date="2021-06-25T10:31:00Z">
        <w:r w:rsidR="00495C15">
          <w:t xml:space="preserve">between OI and healthy control group </w:t>
        </w:r>
      </w:ins>
      <w:r>
        <w:t>was performed by selecting similar individuals to obtain identical mean and median age and gender distribution</w:t>
      </w:r>
      <w:ins w:id="6" w:author="Schenk, Denis Elia (ARTORG)" w:date="2021-06-25T10:31:00Z">
        <w:r w:rsidR="00495C15">
          <w:t xml:space="preserve">. </w:t>
        </w:r>
      </w:ins>
      <w:del w:id="7" w:author="Schenk, Denis Elia (ARTORG)" w:date="2021-06-25T10:31:00Z">
        <w:r w:rsidDel="00495C15">
          <w:delText xml:space="preserve"> in the OI and healthy control group. </w:delText>
        </w:r>
      </w:del>
      <w:r>
        <w:t>It allowed to perform a morphometric analysis and compare the outcome with literature. Then, stiffness tensors of ROIs were computed using hFE</w:t>
      </w:r>
      <w:del w:id="8" w:author="Schenk, Denis Elia (ARTORG)" w:date="2021-06-25T10:32:00Z">
        <w:r w:rsidDel="00495C15">
          <w:delText>A</w:delText>
        </w:r>
      </w:del>
      <w:r>
        <w:t xml:space="preserve"> and multiple linear regressions were performed </w:t>
      </w:r>
      <w:commentRangeStart w:id="9"/>
      <w:r>
        <w:t xml:space="preserve">on </w:t>
      </w:r>
      <w:commentRangeEnd w:id="9"/>
      <w:r w:rsidR="00495C15">
        <w:rPr>
          <w:rStyle w:val="Kommentarzeichen"/>
        </w:rPr>
        <w:commentReference w:id="9"/>
      </w:r>
      <w:r>
        <w:t>the Zysset-</w:t>
      </w:r>
      <w:proofErr w:type="spellStart"/>
      <w:r>
        <w:t>Curnier</w:t>
      </w:r>
      <w:proofErr w:type="spellEnd"/>
      <w:r>
        <w:t xml:space="preserve"> orthotropic model. The regressions allowed to compare the two groups using </w:t>
      </w:r>
      <w:ins w:id="10" w:author="Schenk, Denis Elia (ARTORG)" w:date="2021-06-25T10:32:00Z">
        <w:r w:rsidR="00495C15">
          <w:t>five</w:t>
        </w:r>
      </w:ins>
      <w:del w:id="11" w:author="Schenk, Denis Elia (ARTORG)" w:date="2021-06-25T10:32:00Z">
        <w:r w:rsidDel="00495C15">
          <w:delText>5</w:delText>
        </w:r>
      </w:del>
      <w:r>
        <w:t xml:space="preserve"> parameters. An initial fit was performed on both the OI group and the healthy control group using all </w:t>
      </w:r>
      <w:ins w:id="12" w:author="Schenk, Denis Elia (ARTORG)" w:date="2021-06-25T10:32:00Z">
        <w:r w:rsidR="00495C15">
          <w:t xml:space="preserve">extracted </w:t>
        </w:r>
      </w:ins>
      <w:del w:id="13" w:author="Schenk, Denis Elia (ARTORG)" w:date="2021-06-25T10:32:00Z">
        <w:r w:rsidDel="00495C15">
          <w:delText xml:space="preserve">the </w:delText>
        </w:r>
      </w:del>
      <w:r>
        <w:t>ROIs</w:t>
      </w:r>
      <w:del w:id="14" w:author="Schenk, Denis Elia (ARTORG)" w:date="2021-06-25T10:32:00Z">
        <w:r w:rsidDel="00495C15">
          <w:delText xml:space="preserve"> extracted</w:delText>
        </w:r>
      </w:del>
      <w:r>
        <w:t xml:space="preserve">. Then, data </w:t>
      </w:r>
      <w:del w:id="15" w:author="Schenk, Denis Elia (ARTORG)" w:date="2021-06-25T10:33:00Z">
        <w:r w:rsidDel="00495C15">
          <w:delText xml:space="preserve">were </w:delText>
        </w:r>
      </w:del>
      <w:ins w:id="16" w:author="Schenk, Denis Elia (ARTORG)" w:date="2021-06-25T10:33:00Z">
        <w:r w:rsidR="00495C15">
          <w:t>was</w:t>
        </w:r>
        <w:r w:rsidR="00495C15">
          <w:t xml:space="preserve"> </w:t>
        </w:r>
      </w:ins>
      <w:r>
        <w:t xml:space="preserve">filtered according to a fixed threshold for a defined coefficient of variation (CV) assessing the ROI heterogeneity and </w:t>
      </w:r>
      <w:del w:id="17" w:author="Schenk, Denis Elia (ARTORG)" w:date="2021-06-25T10:33:00Z">
        <w:r w:rsidDel="00495C15">
          <w:delText xml:space="preserve">second </w:delText>
        </w:r>
      </w:del>
      <w:ins w:id="18" w:author="Schenk, Denis Elia (ARTORG)" w:date="2021-06-25T10:33:00Z">
        <w:r w:rsidR="00495C15">
          <w:t>additional</w:t>
        </w:r>
        <w:r w:rsidR="00495C15">
          <w:t xml:space="preserve"> </w:t>
        </w:r>
      </w:ins>
      <w:del w:id="19" w:author="Schenk, Denis Elia (ARTORG)" w:date="2021-06-25T10:33:00Z">
        <w:r w:rsidDel="00495C15">
          <w:delText xml:space="preserve">fits </w:delText>
        </w:r>
      </w:del>
      <w:ins w:id="20" w:author="Schenk, Denis Elia (ARTORG)" w:date="2021-06-25T10:33:00Z">
        <w:r w:rsidR="00495C15">
          <w:t>linear regre</w:t>
        </w:r>
      </w:ins>
      <w:ins w:id="21" w:author="Schenk, Denis Elia (ARTORG)" w:date="2021-06-25T10:34:00Z">
        <w:r w:rsidR="00495C15">
          <w:t>ssions</w:t>
        </w:r>
      </w:ins>
      <w:ins w:id="22" w:author="Schenk, Denis Elia (ARTORG)" w:date="2021-06-25T10:33:00Z">
        <w:r w:rsidR="00495C15">
          <w:t xml:space="preserve"> </w:t>
        </w:r>
      </w:ins>
      <w:r>
        <w:t xml:space="preserve">were performed on these filtered data sets. These full and filtered data were in turn compared with previous results from </w:t>
      </w:r>
      <w:proofErr w:type="spellStart"/>
      <w:r>
        <w:t>μCT</w:t>
      </w:r>
      <w:proofErr w:type="spellEnd"/>
      <w:r>
        <w:t xml:space="preserve"> reconstructions obtained in other anatomical locations. Finally, the ROIs of both group</w:t>
      </w:r>
      <w:ins w:id="23" w:author="Schenk, Denis Elia (ARTORG)" w:date="2021-06-25T10:33:00Z">
        <w:r w:rsidR="00495C15">
          <w:t>s</w:t>
        </w:r>
      </w:ins>
      <w:r>
        <w:t xml:space="preserve"> were matched according to their BV/TV and fabric anisotropy (DA). </w:t>
      </w:r>
      <w:del w:id="24" w:author="Schenk, Denis Elia (ARTORG)" w:date="2021-06-25T10:34:00Z">
        <w:r w:rsidDel="00495C15">
          <w:delText xml:space="preserve">Fits </w:delText>
        </w:r>
      </w:del>
      <w:ins w:id="25" w:author="Schenk, Denis Elia (ARTORG)" w:date="2021-06-25T10:34:00Z">
        <w:r w:rsidR="00495C15">
          <w:t>Linear regressions</w:t>
        </w:r>
        <w:r w:rsidR="00495C15">
          <w:t xml:space="preserve"> </w:t>
        </w:r>
      </w:ins>
      <w:r>
        <w:t xml:space="preserve">were performed </w:t>
      </w:r>
      <w:del w:id="26" w:author="Schenk, Denis Elia (ARTORG)" w:date="2021-06-25T10:34:00Z">
        <w:r w:rsidDel="00495C15">
          <w:delText xml:space="preserve">again </w:delText>
        </w:r>
      </w:del>
      <w:r>
        <w:t>using these matched data to detect statistical differences between the two groups.</w:t>
      </w:r>
    </w:p>
    <w:p w14:paraId="3434B2EB" w14:textId="77777777" w:rsidR="00D61B80" w:rsidRDefault="00D00DF8">
      <w:pPr>
        <w:pStyle w:val="Abstract"/>
        <w:jc w:val="both"/>
      </w:pPr>
      <w:r>
        <w:t xml:space="preserve">Compared to healthy controls, we found the OI samples to have significantly lower BV/TV and trabecular number (Tb.N.), significantly higher trabecular separation (Tb.Sp.) and trabecular spacing standard deviation (Tb.Sp.SD), but no differences in trabecular thickness (Tb.Th.). These results </w:t>
      </w:r>
      <w:proofErr w:type="gramStart"/>
      <w:r>
        <w:t>are in agreement</w:t>
      </w:r>
      <w:proofErr w:type="gramEnd"/>
      <w:r>
        <w:t xml:space="preserve">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w:t>
      </w:r>
      <w:proofErr w:type="spellStart"/>
      <w:r>
        <w:t>μm</w:t>
      </w:r>
      <w:proofErr w:type="spellEnd"/>
      <w:r>
        <w:t xml:space="preserve"> resolution HR-pQCT ROIs were lower than for the 36 </w:t>
      </w:r>
      <w:proofErr w:type="spellStart"/>
      <w:r>
        <w:t>μm</w:t>
      </w:r>
      <w:proofErr w:type="spellEnd"/>
      <w:r>
        <w:t xml:space="preserve"> resolution </w:t>
      </w:r>
      <w:proofErr w:type="spellStart"/>
      <w:r>
        <w:t>μCT</w:t>
      </w:r>
      <w:proofErr w:type="spellEnd"/>
      <w:r>
        <w:t xml:space="preserve"> ROIs.</w:t>
      </w:r>
    </w:p>
    <w:p w14:paraId="64C0A5EE" w14:textId="77777777" w:rsidR="00D61B80" w:rsidRDefault="00D00DF8">
      <w:pPr>
        <w:pStyle w:val="Abstract"/>
        <w:jc w:val="both"/>
      </w:pPr>
      <w:r>
        <w:lastRenderedPageBreak/>
        <w:t>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w:t>
      </w:r>
    </w:p>
    <w:p w14:paraId="4DAA7D04" w14:textId="77777777" w:rsidR="00D61B80" w:rsidRDefault="00D00DF8">
      <w:pPr>
        <w:pStyle w:val="FirstParagraph"/>
      </w:pPr>
      <w:r>
        <w:t>Key words: Bone</w:t>
      </w:r>
      <w:del w:id="27" w:author="Schenk, Denis Elia (ARTORG)" w:date="2021-06-25T10:35:00Z">
        <w:r w:rsidDel="00495C15">
          <w:delText xml:space="preserve"> </w:delText>
        </w:r>
      </w:del>
      <w:r>
        <w:t>, Elasticity</w:t>
      </w:r>
      <w:del w:id="28" w:author="Schenk, Denis Elia (ARTORG)" w:date="2021-06-25T10:35:00Z">
        <w:r w:rsidDel="00495C15">
          <w:delText xml:space="preserve"> </w:delText>
        </w:r>
      </w:del>
      <w:r>
        <w:t>, Fabric</w:t>
      </w:r>
      <w:del w:id="29" w:author="Schenk, Denis Elia (ARTORG)" w:date="2021-06-25T10:35:00Z">
        <w:r w:rsidDel="00495C15">
          <w:delText xml:space="preserve"> </w:delText>
        </w:r>
      </w:del>
      <w:r>
        <w:t>, Osteogenesis Imperfecta</w:t>
      </w:r>
    </w:p>
    <w:p w14:paraId="208AEF54" w14:textId="77777777" w:rsidR="00D61B80" w:rsidRDefault="00D00DF8">
      <w:pPr>
        <w:pStyle w:val="berschrift1"/>
        <w:jc w:val="both"/>
      </w:pPr>
      <w:r>
        <w:t>Introduction</w:t>
      </w:r>
    </w:p>
    <w:p w14:paraId="0D0C1A13" w14:textId="38E771E8" w:rsidR="00D61B80" w:rsidRDefault="00D00DF8">
      <w:pPr>
        <w:pStyle w:val="FirstParagraph"/>
        <w:jc w:val="both"/>
      </w:pPr>
      <w:r>
        <w:t xml:space="preserve">Osteogenesis imperfecta (OI), </w:t>
      </w:r>
      <w:del w:id="30" w:author="Schenk, Denis Elia (ARTORG)" w:date="2021-06-25T10:35:00Z">
        <w:r w:rsidDel="00495C15">
          <w:delText xml:space="preserve">also </w:delText>
        </w:r>
      </w:del>
      <w:r>
        <w:t xml:space="preserve">commonly known as </w:t>
      </w:r>
      <w:del w:id="31" w:author="Schenk, Denis Elia (ARTORG)" w:date="2021-06-25T10:35:00Z">
        <w:r w:rsidDel="00495C15">
          <w:delText>"</w:delText>
        </w:r>
      </w:del>
      <w:r>
        <w:t>brittle bone disease</w:t>
      </w:r>
      <w:del w:id="32" w:author="Schenk, Denis Elia (ARTORG)" w:date="2021-06-25T10:35:00Z">
        <w:r w:rsidDel="00495C15">
          <w:delText>"</w:delText>
        </w:r>
      </w:del>
      <w:r>
        <w:t>, is an inherited form of bone fragility (</w:t>
      </w:r>
      <w:proofErr w:type="spellStart"/>
      <w:r>
        <w:t>Tournis</w:t>
      </w:r>
      <w:proofErr w:type="spellEnd"/>
      <w:r>
        <w:t xml:space="preserve"> and Dede 2018). OI prevalence is estimated at about 1/13,500 of births, less severe forms </w:t>
      </w:r>
      <w:ins w:id="33" w:author="Schenk, Denis Elia (ARTORG)" w:date="2021-06-25T10:35:00Z">
        <w:r w:rsidR="00495C15">
          <w:t xml:space="preserve">not </w:t>
        </w:r>
      </w:ins>
      <w:r>
        <w:t xml:space="preserve">being </w:t>
      </w:r>
      <w:del w:id="34" w:author="Schenk, Denis Elia (ARTORG)" w:date="2021-06-25T10:35:00Z">
        <w:r w:rsidDel="00495C15">
          <w:delText xml:space="preserve">not </w:delText>
        </w:r>
      </w:del>
      <w:r>
        <w:t xml:space="preserve">accounted in this estimation as they are recognized later in life (Lindahl et al. 2015). Therefore, OI is considered as a rare metabolic bone disorder. In most cases, OI is caused by mutations in genes encoding type I collagen (COL1A1 and COL1A2), leading to brittle and fragile bones (Lim et al. 2017), as well as deformed geometry and size in some cases. </w:t>
      </w:r>
      <w:commentRangeStart w:id="35"/>
      <w:r>
        <w:t>OI can be categorized according to disease severity (Mortier et al. 2019) into:</w:t>
      </w:r>
      <w:commentRangeEnd w:id="35"/>
      <w:r w:rsidR="00677821">
        <w:rPr>
          <w:rStyle w:val="Kommentarzeichen"/>
        </w:rPr>
        <w:commentReference w:id="35"/>
      </w:r>
    </w:p>
    <w:p w14:paraId="2450F2FE" w14:textId="77777777" w:rsidR="00D61B80" w:rsidRDefault="00D00DF8">
      <w:pPr>
        <w:numPr>
          <w:ilvl w:val="0"/>
          <w:numId w:val="2"/>
        </w:numPr>
      </w:pPr>
      <w:r>
        <w:t>Type I: mild</w:t>
      </w:r>
    </w:p>
    <w:p w14:paraId="5086B491" w14:textId="77777777" w:rsidR="00D61B80" w:rsidRDefault="00D00DF8">
      <w:pPr>
        <w:numPr>
          <w:ilvl w:val="0"/>
          <w:numId w:val="2"/>
        </w:numPr>
      </w:pPr>
      <w:r>
        <w:t>Type II: perinatally lethal</w:t>
      </w:r>
    </w:p>
    <w:p w14:paraId="5ACA04A7" w14:textId="77777777" w:rsidR="00D61B80" w:rsidRDefault="00D00DF8">
      <w:pPr>
        <w:numPr>
          <w:ilvl w:val="0"/>
          <w:numId w:val="2"/>
        </w:numPr>
      </w:pPr>
      <w:r>
        <w:t>Type III: most severe surviving form</w:t>
      </w:r>
    </w:p>
    <w:p w14:paraId="13215CAD" w14:textId="77777777" w:rsidR="00D61B80" w:rsidRDefault="00D00DF8">
      <w:pPr>
        <w:numPr>
          <w:ilvl w:val="0"/>
          <w:numId w:val="2"/>
        </w:numPr>
      </w:pPr>
      <w:r>
        <w:t>Type IV: intermediate severity</w:t>
      </w:r>
    </w:p>
    <w:p w14:paraId="01ED22CE" w14:textId="3AF806EF" w:rsidR="00D61B80" w:rsidRDefault="00D00DF8">
      <w:pPr>
        <w:pStyle w:val="FirstParagraph"/>
        <w:jc w:val="both"/>
      </w:pPr>
      <w:r>
        <w:t>Bone fragility in OI is complex and not totally understood, despite the investigations at different hierarchical levels. Multiple studies show that DXA areal bone mineral density (aBMD) tends to be lower in OI compared to healthy individuals (</w:t>
      </w:r>
      <w:proofErr w:type="spellStart"/>
      <w:r>
        <w:t>Folkestad</w:t>
      </w:r>
      <w:proofErr w:type="spellEnd"/>
      <w:r>
        <w:t xml:space="preserve"> et al. 2012; Lindahl et al. 2015; </w:t>
      </w:r>
      <w:proofErr w:type="spellStart"/>
      <w:r>
        <w:t>Scheres</w:t>
      </w:r>
      <w:proofErr w:type="spellEnd"/>
      <w:r>
        <w:t xml:space="preserve"> et al. 2018). </w:t>
      </w:r>
      <w:proofErr w:type="spellStart"/>
      <w:r w:rsidRPr="00677821">
        <w:rPr>
          <w:lang w:val="fr-CH"/>
        </w:rPr>
        <w:t>Folkestad</w:t>
      </w:r>
      <w:proofErr w:type="spellEnd"/>
      <w:r w:rsidRPr="00677821">
        <w:rPr>
          <w:lang w:val="fr-CH"/>
        </w:rPr>
        <w:t xml:space="preserve"> et al. (2012), </w:t>
      </w:r>
      <w:proofErr w:type="spellStart"/>
      <w:r w:rsidRPr="00677821">
        <w:rPr>
          <w:lang w:val="fr-CH"/>
        </w:rPr>
        <w:t>Kocijan</w:t>
      </w:r>
      <w:proofErr w:type="spellEnd"/>
      <w:r w:rsidRPr="00677821">
        <w:rPr>
          <w:lang w:val="fr-CH"/>
        </w:rPr>
        <w:t xml:space="preserve"> et al. (2015), and </w:t>
      </w:r>
      <w:proofErr w:type="spellStart"/>
      <w:r w:rsidRPr="00677821">
        <w:rPr>
          <w:lang w:val="fr-CH"/>
        </w:rPr>
        <w:t>Rolvien</w:t>
      </w:r>
      <w:proofErr w:type="spellEnd"/>
      <w:r w:rsidRPr="00677821">
        <w:rPr>
          <w:lang w:val="fr-CH"/>
        </w:rPr>
        <w:t xml:space="preserve"> et al. </w:t>
      </w:r>
      <w:r>
        <w:t>(2018) have shown that the microstructure is different as well</w:t>
      </w:r>
      <w:ins w:id="36" w:author="Schenk, Denis Elia (ARTORG)" w:date="2021-06-25T10:37:00Z">
        <w:r w:rsidR="00495C15">
          <w:t>.</w:t>
        </w:r>
      </w:ins>
      <w:del w:id="37" w:author="Schenk, Denis Elia (ARTORG)" w:date="2021-06-25T10:36:00Z">
        <w:r w:rsidDel="00495C15">
          <w:delText>,</w:delText>
        </w:r>
      </w:del>
      <w:ins w:id="38" w:author="Schenk, Denis Elia (ARTORG)" w:date="2021-06-25T10:37:00Z">
        <w:r w:rsidR="00495C15">
          <w:t xml:space="preserve"> B</w:t>
        </w:r>
      </w:ins>
      <w:del w:id="39" w:author="Schenk, Denis Elia (ARTORG)" w:date="2021-06-25T10:37:00Z">
        <w:r w:rsidDel="00495C15">
          <w:delText xml:space="preserve"> namely b</w:delText>
        </w:r>
      </w:del>
      <w:r>
        <w:t>one volume fraction (BV/TV) and trabecular number (Tb.N.) in OI bone is lower than for healthy controls. Trabecular separation (Tb.Sp.) and inhomogeneity (Tb.Sp.SD) are higher for individuals with OI</w:t>
      </w:r>
      <w:ins w:id="40" w:author="Michael" w:date="2021-06-14T11:13:00Z">
        <w:r w:rsidR="00677821">
          <w:t xml:space="preserve"> compared to healthy control</w:t>
        </w:r>
      </w:ins>
      <w:ins w:id="41" w:author="Schenk, Denis Elia (ARTORG)" w:date="2021-06-25T10:37:00Z">
        <w:r w:rsidR="00495C15">
          <w:t xml:space="preserve">, </w:t>
        </w:r>
        <w:proofErr w:type="spellStart"/>
        <w:r w:rsidR="00495C15">
          <w:t>and</w:t>
        </w:r>
      </w:ins>
      <w:del w:id="42" w:author="Schenk, Denis Elia (ARTORG)" w:date="2021-06-25T10:37:00Z">
        <w:r w:rsidDel="00495C15">
          <w:delText xml:space="preserve"> but </w:delText>
        </w:r>
      </w:del>
      <w:r>
        <w:t>the</w:t>
      </w:r>
      <w:proofErr w:type="spellEnd"/>
      <w:r>
        <w:t xml:space="preserve"> trabecular thickness (Tb.Th.) is not significantly different. At the ECM level, a recent study showed that, in compression, OI bone tends to present higher modulus, ultimate stress and </w:t>
      </w:r>
      <w:commentRangeStart w:id="43"/>
      <w:r>
        <w:t xml:space="preserve">post-yield behavior </w:t>
      </w:r>
      <w:commentRangeEnd w:id="43"/>
      <w:r w:rsidR="00495C15">
        <w:rPr>
          <w:rStyle w:val="Kommentarzeichen"/>
        </w:rPr>
        <w:commentReference w:id="43"/>
      </w:r>
      <w:r>
        <w:t>than healthy bone, mostly affected by the higher degree of mineralization of OI bone (</w:t>
      </w:r>
      <w:proofErr w:type="spellStart"/>
      <w:r>
        <w:t>Indermaur</w:t>
      </w:r>
      <w:proofErr w:type="spellEnd"/>
      <w:r>
        <w:t xml:space="preserve"> et al. 2021).</w:t>
      </w:r>
      <w:r>
        <w:br/>
        <w:t xml:space="preserve">High resolution peripheral quantitative computed tomography (HR-pQCT) </w:t>
      </w:r>
      <w:del w:id="44" w:author="Schenk, Denis Elia (ARTORG)" w:date="2021-06-25T10:39:00Z">
        <w:r w:rsidDel="00907005">
          <w:delText xml:space="preserve">scans </w:delText>
        </w:r>
      </w:del>
      <w:ins w:id="45" w:author="Schenk, Denis Elia (ARTORG)" w:date="2021-06-25T10:39:00Z">
        <w:r w:rsidR="00907005">
          <w:t>reconstructions</w:t>
        </w:r>
        <w:r w:rsidR="00907005">
          <w:t xml:space="preserve"> </w:t>
        </w:r>
      </w:ins>
      <w:r>
        <w:t xml:space="preserve">allow </w:t>
      </w:r>
      <w:del w:id="46" w:author="Schenk, Denis Elia (ARTORG)" w:date="2021-06-25T10:39:00Z">
        <w:r w:rsidDel="00907005">
          <w:delText xml:space="preserve">one to perform </w:delText>
        </w:r>
      </w:del>
      <w:r>
        <w:rPr>
          <w:i/>
        </w:rPr>
        <w:t>in vivo</w:t>
      </w:r>
      <w:r>
        <w:t xml:space="preserve"> assessment of cortical and trabecular architecture and volumetric bone mineral density (BMD) </w:t>
      </w:r>
      <w:del w:id="47" w:author="Schenk, Denis Elia (ARTORG)" w:date="2021-06-25T10:39:00Z">
        <w:r w:rsidDel="00907005">
          <w:delText xml:space="preserve">in </w:delText>
        </w:r>
      </w:del>
      <w:ins w:id="48" w:author="Schenk, Denis Elia (ARTORG)" w:date="2021-06-25T10:39:00Z">
        <w:r w:rsidR="00907005">
          <w:t>at</w:t>
        </w:r>
        <w:r w:rsidR="00907005">
          <w:t xml:space="preserve"> </w:t>
        </w:r>
      </w:ins>
      <w:r>
        <w:t xml:space="preserve">the distal radius and distal tibia (Boutroy et al. 2005). Moreover, </w:t>
      </w:r>
      <w:del w:id="49" w:author="Schenk, Denis Elia (ARTORG)" w:date="2021-06-25T10:39:00Z">
        <w:r w:rsidDel="00907005">
          <w:delText xml:space="preserve">the image obtained from </w:delText>
        </w:r>
      </w:del>
      <w:r>
        <w:t xml:space="preserve">HR-pQCT </w:t>
      </w:r>
      <w:ins w:id="50" w:author="Schenk, Denis Elia (ARTORG)" w:date="2021-06-25T10:39:00Z">
        <w:r w:rsidR="00907005">
          <w:t xml:space="preserve">reconstructions </w:t>
        </w:r>
      </w:ins>
      <w:r>
        <w:t>can be used for finite element analysis (FEA) to predict mechanical properties</w:t>
      </w:r>
      <w:ins w:id="51" w:author="Schenk, Denis Elia (ARTORG)" w:date="2021-06-25T10:40:00Z">
        <w:r w:rsidR="00907005">
          <w:t xml:space="preserve">, such as bone stiffness and strength </w:t>
        </w:r>
      </w:ins>
      <w:del w:id="52" w:author="Schenk, Denis Elia (ARTORG)" w:date="2021-06-25T10:40:00Z">
        <w:r w:rsidDel="00907005">
          <w:delText xml:space="preserve"> </w:delText>
        </w:r>
      </w:del>
      <w:r>
        <w:t xml:space="preserve">(Boutroy et al. 2008). Homogenized finite element (hFE) is based on BV/TV and anisotropy information (fabric) from </w:t>
      </w:r>
      <w:del w:id="53" w:author="Schenk, Denis Elia (ARTORG)" w:date="2021-06-25T10:40:00Z">
        <w:r w:rsidDel="00907005">
          <w:delText xml:space="preserve">the </w:delText>
        </w:r>
      </w:del>
      <w:r>
        <w:t xml:space="preserve">HR-pQCT </w:t>
      </w:r>
      <w:del w:id="54" w:author="Schenk, Denis Elia (ARTORG)" w:date="2021-06-25T10:40:00Z">
        <w:r w:rsidDel="00907005">
          <w:delText xml:space="preserve">scan </w:delText>
        </w:r>
      </w:del>
      <w:ins w:id="55" w:author="Schenk, Denis Elia (ARTORG)" w:date="2021-06-25T10:40:00Z">
        <w:r w:rsidR="00907005">
          <w:t>reconstructions and</w:t>
        </w:r>
        <w:r w:rsidR="00907005">
          <w:t xml:space="preserve"> </w:t>
        </w:r>
      </w:ins>
      <w:del w:id="56" w:author="Schenk, Denis Elia (ARTORG)" w:date="2021-06-25T10:40:00Z">
        <w:r w:rsidDel="00907005">
          <w:delText xml:space="preserve">that </w:delText>
        </w:r>
      </w:del>
      <w:r>
        <w:t>can be used to assess bone strength within</w:t>
      </w:r>
      <w:del w:id="57" w:author="Schenk, Denis Elia (ARTORG)" w:date="2021-06-25T10:41:00Z">
        <w:r w:rsidDel="00907005">
          <w:delText xml:space="preserve"> a</w:delText>
        </w:r>
      </w:del>
      <w:r>
        <w:t xml:space="preserve"> reasonable computation </w:t>
      </w:r>
      <w:del w:id="58" w:author="Schenk, Denis Elia (ARTORG)" w:date="2021-06-25T10:41:00Z">
        <w:r w:rsidDel="00907005">
          <w:delText xml:space="preserve">time </w:delText>
        </w:r>
      </w:del>
      <w:ins w:id="59" w:author="Schenk, Denis Elia (ARTORG)" w:date="2021-06-25T10:41:00Z">
        <w:r w:rsidR="00907005">
          <w:t>effort</w:t>
        </w:r>
        <w:r w:rsidR="00907005">
          <w:t xml:space="preserve"> </w:t>
        </w:r>
      </w:ins>
      <w:r>
        <w:t>(</w:t>
      </w:r>
      <w:proofErr w:type="spellStart"/>
      <w:r>
        <w:t>Pahr</w:t>
      </w:r>
      <w:proofErr w:type="spellEnd"/>
      <w:r>
        <w:t xml:space="preserve"> and Zysset 2009). High correlations were found between patient-specific hFE and mechanical compression experiments of freshly frozen human samples at the distal radius (Varga et al. 2011; Arias-Moreno et al. 2019). Thus, it could be legitimate to use hFE </w:t>
      </w:r>
      <w:del w:id="60" w:author="Schenk, Denis Elia (ARTORG)" w:date="2021-06-25T10:41:00Z">
        <w:r w:rsidDel="00907005">
          <w:lastRenderedPageBreak/>
          <w:delText xml:space="preserve">for </w:delText>
        </w:r>
      </w:del>
      <w:ins w:id="61" w:author="Schenk, Denis Elia (ARTORG)" w:date="2021-06-25T10:41:00Z">
        <w:r w:rsidR="00907005">
          <w:t>on</w:t>
        </w:r>
        <w:r w:rsidR="00907005">
          <w:t xml:space="preserve"> </w:t>
        </w:r>
      </w:ins>
      <w:r>
        <w:t>OI</w:t>
      </w:r>
      <w:ins w:id="62" w:author="Schenk, Denis Elia (ARTORG)" w:date="2021-06-25T10:41:00Z">
        <w:r w:rsidR="00907005">
          <w:t xml:space="preserve"> affect</w:t>
        </w:r>
      </w:ins>
      <w:ins w:id="63" w:author="Schenk, Denis Elia (ARTORG)" w:date="2021-06-25T10:42:00Z">
        <w:r w:rsidR="00907005">
          <w:t>ed</w:t>
        </w:r>
      </w:ins>
      <w:r>
        <w:t xml:space="preserve"> </w:t>
      </w:r>
      <w:del w:id="64" w:author="Schenk, Denis Elia (ARTORG)" w:date="2021-06-25T10:41:00Z">
        <w:r w:rsidDel="00907005">
          <w:delText xml:space="preserve">patient’s </w:delText>
        </w:r>
      </w:del>
      <w:ins w:id="65" w:author="Schenk, Denis Elia (ARTORG)" w:date="2021-06-25T10:41:00Z">
        <w:r w:rsidR="00907005">
          <w:t>bone</w:t>
        </w:r>
      </w:ins>
      <w:ins w:id="66" w:author="Schenk, Denis Elia (ARTORG)" w:date="2021-06-25T10:42:00Z">
        <w:r w:rsidR="00907005">
          <w:t>, for estimation of</w:t>
        </w:r>
      </w:ins>
      <w:ins w:id="67" w:author="Schenk, Denis Elia (ARTORG)" w:date="2021-06-25T10:41:00Z">
        <w:r w:rsidR="00907005">
          <w:t xml:space="preserve"> </w:t>
        </w:r>
      </w:ins>
      <w:r>
        <w:t xml:space="preserve">bone strength </w:t>
      </w:r>
      <w:del w:id="68" w:author="Schenk, Denis Elia (ARTORG)" w:date="2021-06-25T10:42:00Z">
        <w:r w:rsidDel="00907005">
          <w:delText xml:space="preserve">estimation </w:delText>
        </w:r>
      </w:del>
      <w:r>
        <w:t xml:space="preserve">and potentially </w:t>
      </w:r>
      <w:ins w:id="69" w:author="Schenk, Denis Elia (ARTORG)" w:date="2021-06-25T10:42:00Z">
        <w:r w:rsidR="00907005">
          <w:t xml:space="preserve">associated </w:t>
        </w:r>
      </w:ins>
      <w:r>
        <w:t>fracture risk</w:t>
      </w:r>
      <w:del w:id="70" w:author="Schenk, Denis Elia (ARTORG)" w:date="2021-06-25T10:42:00Z">
        <w:r w:rsidDel="00907005">
          <w:delText xml:space="preserve"> assessment</w:delText>
        </w:r>
      </w:del>
      <w:r>
        <w:t xml:space="preserve">. However, HR-pQCT-based </w:t>
      </w:r>
      <w:commentRangeStart w:id="71"/>
      <w:r>
        <w:t xml:space="preserve">FEA </w:t>
      </w:r>
      <w:commentRangeEnd w:id="71"/>
      <w:r w:rsidR="00907005">
        <w:rPr>
          <w:rStyle w:val="Kommentarzeichen"/>
        </w:rPr>
        <w:commentReference w:id="71"/>
      </w:r>
      <w:r>
        <w:t>relies on fabric-elasticity relationships. Therefore, the present study aims to compare trabecular bone microstructure of healthy and OI bone samples and to investigate the hypothesis of similar fabric-elasticity relationships.</w:t>
      </w:r>
      <w:bookmarkStart w:id="72" w:name="introduction"/>
      <w:bookmarkEnd w:id="72"/>
    </w:p>
    <w:p w14:paraId="015CF708" w14:textId="06C950BE" w:rsidR="00D61B80" w:rsidRDefault="00C76D79">
      <w:pPr>
        <w:pStyle w:val="berschrift1"/>
      </w:pPr>
      <w:commentRangeStart w:id="73"/>
      <w:ins w:id="74" w:author="Michael" w:date="2021-06-15T08:54:00Z">
        <w:r>
          <w:t xml:space="preserve">Materials and </w:t>
        </w:r>
      </w:ins>
      <w:commentRangeEnd w:id="73"/>
      <w:ins w:id="75" w:author="Michael" w:date="2021-06-15T08:55:00Z">
        <w:r>
          <w:rPr>
            <w:rStyle w:val="Kommentarzeichen"/>
            <w:rFonts w:asciiTheme="minorHAnsi" w:eastAsiaTheme="minorHAnsi" w:hAnsiTheme="minorHAnsi" w:cstheme="minorBidi"/>
            <w:b w:val="0"/>
            <w:bCs w:val="0"/>
            <w:color w:val="auto"/>
          </w:rPr>
          <w:commentReference w:id="73"/>
        </w:r>
      </w:ins>
      <w:r w:rsidR="00D00DF8">
        <w:t>Methods</w:t>
      </w:r>
    </w:p>
    <w:p w14:paraId="667D983E" w14:textId="77777777" w:rsidR="00D61B80" w:rsidRDefault="00D00DF8">
      <w:pPr>
        <w:pStyle w:val="berschrift2"/>
      </w:pPr>
      <w:r>
        <w:t>Participants</w:t>
      </w:r>
    </w:p>
    <w:p w14:paraId="7B46650C" w14:textId="77777777" w:rsidR="00D61B80" w:rsidRDefault="00D00DF8">
      <w:pPr>
        <w:pStyle w:val="FirstParagraph"/>
        <w:jc w:val="both"/>
      </w:pPr>
      <w:r>
        <w:t xml:space="preserve">The healthy group included a total of 120 patients from a previous reproducibility study performed at the University Department of osteoporosis in Bern (Schenk et al. 2020). The group was composed of 64 females and 56 males aged between 20 and 92 years old with a mean age of 32 </w:t>
      </w:r>
      <m:oMath>
        <m:r>
          <w:rPr>
            <w:rFonts w:ascii="Cambria Math" w:hAnsi="Cambria Math"/>
          </w:rPr>
          <m:t>±</m:t>
        </m:r>
      </m:oMath>
      <w:r>
        <w:t xml:space="preserve"> 15 years. These subjects had not taken any medication known to affect bone metabolism nor presented with any prior osteoporosis fracture. The second group was scanned as part of the </w:t>
      </w:r>
      <w:commentRangeStart w:id="76"/>
      <w:r>
        <w:t xml:space="preserve">ASTEROID study </w:t>
      </w:r>
      <w:commentRangeEnd w:id="76"/>
      <w:r w:rsidR="00907005">
        <w:rPr>
          <w:rStyle w:val="Kommentarzeichen"/>
        </w:rPr>
        <w:commentReference w:id="76"/>
      </w:r>
      <w:r>
        <w:t xml:space="preserve">at different locations in </w:t>
      </w:r>
      <w:commentRangeStart w:id="77"/>
      <w:r>
        <w:t>Canada</w:t>
      </w:r>
      <w:commentRangeEnd w:id="77"/>
      <w:r w:rsidR="009A4D0B">
        <w:rPr>
          <w:rStyle w:val="Kommentarzeichen"/>
        </w:rPr>
        <w:commentReference w:id="77"/>
      </w:r>
      <w:r>
        <w:t xml:space="preserve">, namely at the Shriners Hospital for Children-Canada. The study coordination was done by the McGill University in Montreal. This group was composed of 35 females and 15 males with confirmed diagnosis of OI Type I, III or IV. There were 35 patients diagnosed with OI type I, 2 with type III, and 13 with type IV. The participants of the OI group were aged between 19 and 69 years old with a mean age of 44 </w:t>
      </w:r>
      <m:oMath>
        <m:r>
          <w:rPr>
            <w:rFonts w:ascii="Cambria Math" w:hAnsi="Cambria Math"/>
          </w:rPr>
          <m:t>±</m:t>
        </m:r>
      </m:oMath>
      <w:r>
        <w:t xml:space="preserve"> 14 years.</w:t>
      </w:r>
      <w:bookmarkStart w:id="78" w:name="participants"/>
      <w:bookmarkEnd w:id="78"/>
    </w:p>
    <w:p w14:paraId="569F64FC" w14:textId="77777777" w:rsidR="00D61B80" w:rsidRDefault="00D00DF8">
      <w:pPr>
        <w:pStyle w:val="berschrift2"/>
      </w:pPr>
      <w:r>
        <w:t>HR-pQCT</w:t>
      </w:r>
    </w:p>
    <w:p w14:paraId="3BF1F97B" w14:textId="58792E1D" w:rsidR="00D61B80" w:rsidRDefault="00D00DF8">
      <w:pPr>
        <w:pStyle w:val="FirstParagraph"/>
        <w:jc w:val="both"/>
      </w:pPr>
      <w:r>
        <w:t xml:space="preserve">HR-pQCT scans (XtremeCTII, SCANCO Medical, </w:t>
      </w:r>
      <w:proofErr w:type="spellStart"/>
      <w:r>
        <w:t>Brütisellen</w:t>
      </w:r>
      <w:proofErr w:type="spellEnd"/>
      <w:r>
        <w:t xml:space="preserve">, Switzerland) were performed at the distal tibia on all patients from both groups. Participants in the healthy group were scanned using an in-house protocol as described in (Schenk et al. 2020). Namely, the reference line was positioned at the proximal margin of the dense structure formed by the tibia plafond and three stacks were scanned proximal to this reference line, see Figure </w:t>
      </w:r>
      <w:hyperlink w:anchor="Xd548a31941a03d548808306606c6c3327fbe925">
        <w:r>
          <w:rPr>
            <w:rStyle w:val="LienInternet"/>
          </w:rPr>
          <w:t>1a</w:t>
        </w:r>
      </w:hyperlink>
      <w:r>
        <w:t xml:space="preserve">. On the other hand, participants in the OI group were scanned using the manufacturer’s standard protocol i.e. the reference line is placed at the subchondral endplate of the ankle joint and one stack was scanned at 22.5 mm proximal to the reference line (standard clinical section) (Whittier et al. 2020), see Figure </w:t>
      </w:r>
      <w:hyperlink w:anchor="Xd097f2125daeb38b59918f48aebe4788c5f7b52">
        <w:r>
          <w:rPr>
            <w:rStyle w:val="LienInternet"/>
          </w:rPr>
          <w:t>1b</w:t>
        </w:r>
      </w:hyperlink>
      <w:r>
        <w:t>. The scanned region according to the two different protocol</w:t>
      </w:r>
      <w:ins w:id="79" w:author="Schenk, Denis Elia (ARTORG)" w:date="2021-06-25T10:44:00Z">
        <w:r w:rsidR="00907005">
          <w:t>s</w:t>
        </w:r>
      </w:ins>
      <w:r>
        <w:t xml:space="preserve"> are shown side by side in Figure </w:t>
      </w:r>
      <w:hyperlink w:anchor="Xd9aa3dc09c9dba80bd63d51653727a6a642f7b4">
        <w:r>
          <w:rPr>
            <w:rStyle w:val="LienInternet"/>
          </w:rPr>
          <w:t>1</w:t>
        </w:r>
      </w:hyperlink>
      <w:r>
        <w:t>. For both</w:t>
      </w:r>
      <w:ins w:id="80" w:author="Schenk, Denis Elia (ARTORG)" w:date="2021-06-25T10:44:00Z">
        <w:r w:rsidR="00907005">
          <w:t>,</w:t>
        </w:r>
      </w:ins>
      <w:r>
        <w:t xml:space="preserve"> the healthy and the OI group</w:t>
      </w:r>
      <w:del w:id="81" w:author="Schenk, Denis Elia (ARTORG)" w:date="2021-06-25T10:44:00Z">
        <w:r w:rsidDel="00907005">
          <w:delText>s</w:delText>
        </w:r>
      </w:del>
      <w:r>
        <w:t>, each stack consisted of 168 slices and a</w:t>
      </w:r>
      <w:ins w:id="82" w:author="Schenk, Denis Elia (ARTORG)" w:date="2021-06-25T10:44:00Z">
        <w:r w:rsidR="00907005">
          <w:t>n isotropic</w:t>
        </w:r>
      </w:ins>
      <w:r>
        <w:t xml:space="preserve"> voxel resolution of 61</w:t>
      </w:r>
      <w:del w:id="83" w:author="Schenk, Denis Elia (ARTORG)" w:date="2021-06-25T10:44:00Z">
        <w:r w:rsidDel="00907005">
          <w:delText xml:space="preserve"> μm in the three principal directions</w:delText>
        </w:r>
      </w:del>
      <w:r>
        <w:t xml:space="preserve">. This led to a thickness of roughly 10.2 mm for each stack. Standardized scanning settings were used (voltage of 60 kVp, 900 </w:t>
      </w:r>
      <w:proofErr w:type="spellStart"/>
      <w:r>
        <w:t>μA</w:t>
      </w:r>
      <w:proofErr w:type="spellEnd"/>
      <w:r>
        <w:t xml:space="preserve">, 100 </w:t>
      </w:r>
      <w:proofErr w:type="spellStart"/>
      <w:r>
        <w:t>ms</w:t>
      </w:r>
      <w:proofErr w:type="spellEnd"/>
      <w:r>
        <w:t xml:space="preserve"> integration time) for the healthy group as well as for the OI group. For the healthy group, motion artefacts of first, middle and last slice (</w:t>
      </w:r>
      <w:proofErr w:type="spellStart"/>
      <w:r>
        <w:t>i.e</w:t>
      </w:r>
      <w:proofErr w:type="spellEnd"/>
      <w:r>
        <w:t xml:space="preserve"> slices number 1, 252, and 504) were graded on a scale of 1 (no motion artefacts) to 5 (extreme motion artefacts), as proposed by </w:t>
      </w:r>
      <w:commentRangeStart w:id="84"/>
      <w:proofErr w:type="spellStart"/>
      <w:r>
        <w:t>Pialat</w:t>
      </w:r>
      <w:proofErr w:type="spellEnd"/>
      <w:r>
        <w:t xml:space="preserve"> et al. (2012). </w:t>
      </w:r>
      <w:commentRangeEnd w:id="84"/>
      <w:r w:rsidR="00907005">
        <w:rPr>
          <w:rStyle w:val="Kommentarzeichen"/>
        </w:rPr>
        <w:commentReference w:id="84"/>
      </w:r>
      <w:r>
        <w:t xml:space="preserve">The final grade of each scan was defined as the highest slice grade. For the OI group, as the scan consisted of one stack, only one grade was attributed using the same scale as for the control group. Scans were then processed independently of their quality grading. A summary of the scans grading is shown in Figure </w:t>
      </w:r>
      <w:hyperlink w:anchor="Xbc7c199b81066845a6895cb18000dee1f4d2eb0">
        <w:r>
          <w:rPr>
            <w:rStyle w:val="LienInternet"/>
          </w:rPr>
          <w:t>2</w:t>
        </w:r>
      </w:hyperlink>
      <w:r>
        <w:t>.</w:t>
      </w:r>
    </w:p>
    <w:p w14:paraId="4CFCA6AB" w14:textId="77777777" w:rsidR="00D61B80" w:rsidRDefault="00D00DF8">
      <w:pPr>
        <w:pStyle w:val="CaptionedFigure"/>
        <w:jc w:val="center"/>
      </w:pPr>
      <w:bookmarkStart w:id="85" w:name="Xd548a31941a03d548808306606c6c3327fbe925"/>
      <w:r>
        <w:rPr>
          <w:noProof/>
        </w:rPr>
        <w:lastRenderedPageBreak/>
        <w:drawing>
          <wp:inline distT="0" distB="0" distL="0" distR="0" wp14:anchorId="024C4C56" wp14:editId="4419205C">
            <wp:extent cx="2674620" cy="3703320"/>
            <wp:effectExtent l="0" t="0" r="0" b="0"/>
            <wp:docPr id="1" name="Picture"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ealthy group"/>
                    <pic:cNvPicPr>
                      <a:picLocks noChangeAspect="1" noChangeArrowheads="1"/>
                    </pic:cNvPicPr>
                  </pic:nvPicPr>
                  <pic:blipFill>
                    <a:blip r:embed="rId9"/>
                    <a:stretch>
                      <a:fillRect/>
                    </a:stretch>
                  </pic:blipFill>
                  <pic:spPr bwMode="auto">
                    <a:xfrm>
                      <a:off x="0" y="0"/>
                      <a:ext cx="2674620" cy="3703320"/>
                    </a:xfrm>
                    <a:prstGeom prst="rect">
                      <a:avLst/>
                    </a:prstGeom>
                  </pic:spPr>
                </pic:pic>
              </a:graphicData>
            </a:graphic>
          </wp:inline>
        </w:drawing>
      </w:r>
      <w:bookmarkEnd w:id="85"/>
      <w:r>
        <w:rPr>
          <w:noProof/>
        </w:rPr>
        <w:drawing>
          <wp:inline distT="0" distB="0" distL="0" distR="0" wp14:anchorId="12FB4E35" wp14:editId="4DF3F722">
            <wp:extent cx="2674620" cy="3712210"/>
            <wp:effectExtent l="0" t="0" r="0" b="0"/>
            <wp:docPr id="2" name="Image1"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OI group"/>
                    <pic:cNvPicPr>
                      <a:picLocks noChangeAspect="1" noChangeArrowheads="1"/>
                    </pic:cNvPicPr>
                  </pic:nvPicPr>
                  <pic:blipFill>
                    <a:blip r:embed="rId10"/>
                    <a:stretch>
                      <a:fillRect/>
                    </a:stretch>
                  </pic:blipFill>
                  <pic:spPr bwMode="auto">
                    <a:xfrm>
                      <a:off x="0" y="0"/>
                      <a:ext cx="2674620" cy="3712210"/>
                    </a:xfrm>
                    <a:prstGeom prst="rect">
                      <a:avLst/>
                    </a:prstGeom>
                  </pic:spPr>
                </pic:pic>
              </a:graphicData>
            </a:graphic>
          </wp:inline>
        </w:drawing>
      </w:r>
    </w:p>
    <w:p w14:paraId="1392D6CD" w14:textId="77777777" w:rsidR="00D61B80" w:rsidRDefault="00D00DF8">
      <w:pPr>
        <w:pStyle w:val="ImageCaption"/>
        <w:tabs>
          <w:tab w:val="left" w:pos="1467"/>
          <w:tab w:val="left" w:pos="6300"/>
        </w:tabs>
      </w:pPr>
      <w:r>
        <w:tab/>
        <w:t>(a) Healthy group</w:t>
      </w:r>
      <w:bookmarkStart w:id="86" w:name="Xd097f2125daeb38b59918f48aebe4788c5f7b52"/>
      <w:r>
        <w:t xml:space="preserve"> </w:t>
      </w:r>
      <w:bookmarkEnd w:id="86"/>
      <w:r>
        <w:tab/>
        <w:t>(b) OI group</w:t>
      </w:r>
    </w:p>
    <w:p w14:paraId="03472070" w14:textId="77777777" w:rsidR="00D61B80" w:rsidRDefault="00D00DF8">
      <w:pPr>
        <w:pStyle w:val="ImageCaption"/>
        <w:tabs>
          <w:tab w:val="left" w:pos="1467"/>
          <w:tab w:val="left" w:pos="6300"/>
        </w:tabs>
        <w:jc w:val="center"/>
      </w:pPr>
      <w:r>
        <w:rPr>
          <w:b/>
          <w:bCs/>
        </w:rPr>
        <w:t>Figure 1</w:t>
      </w:r>
      <w:r>
        <w:t>: Clinical sections scanned for both groups</w:t>
      </w:r>
    </w:p>
    <w:p w14:paraId="5AB4115F" w14:textId="77777777" w:rsidR="00D61B80" w:rsidRDefault="00D00DF8">
      <w:pPr>
        <w:pStyle w:val="CaptionedFigure"/>
        <w:jc w:val="center"/>
      </w:pPr>
      <w:bookmarkStart w:id="87" w:name="Xbc7c199b81066845a6895cb18000dee1f4d2eb0"/>
      <w:r>
        <w:rPr>
          <w:noProof/>
        </w:rPr>
        <w:drawing>
          <wp:inline distT="0" distB="0" distL="0" distR="0" wp14:anchorId="235CAFD1" wp14:editId="35D19DF2">
            <wp:extent cx="5334000" cy="3394710"/>
            <wp:effectExtent l="0" t="0" r="0" b="0"/>
            <wp:docPr id="3" name="Image2" descr="Summary of the motion artefacts grading. Histograms show density of each grade within bot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Summary of the motion artefacts grading. Histograms show density of each grade within both group."/>
                    <pic:cNvPicPr>
                      <a:picLocks noChangeAspect="1" noChangeArrowheads="1"/>
                    </pic:cNvPicPr>
                  </pic:nvPicPr>
                  <pic:blipFill>
                    <a:blip r:embed="rId11"/>
                    <a:stretch>
                      <a:fillRect/>
                    </a:stretch>
                  </pic:blipFill>
                  <pic:spPr bwMode="auto">
                    <a:xfrm>
                      <a:off x="0" y="0"/>
                      <a:ext cx="5334000" cy="3394710"/>
                    </a:xfrm>
                    <a:prstGeom prst="rect">
                      <a:avLst/>
                    </a:prstGeom>
                  </pic:spPr>
                </pic:pic>
              </a:graphicData>
            </a:graphic>
          </wp:inline>
        </w:drawing>
      </w:r>
      <w:bookmarkEnd w:id="87"/>
    </w:p>
    <w:p w14:paraId="490B5B8E" w14:textId="77777777" w:rsidR="00D61B80" w:rsidRDefault="00D00DF8">
      <w:pPr>
        <w:pStyle w:val="ImageCaption"/>
        <w:jc w:val="center"/>
      </w:pPr>
      <w:r>
        <w:rPr>
          <w:b/>
          <w:bCs/>
        </w:rPr>
        <w:t>Figure 2</w:t>
      </w:r>
      <w:r>
        <w:t xml:space="preserve">: Summary of the motion artefacts grading. Histograms show density of each grade within both </w:t>
      </w:r>
      <w:proofErr w:type="gramStart"/>
      <w:r>
        <w:t>group</w:t>
      </w:r>
      <w:proofErr w:type="gramEnd"/>
      <w:r>
        <w:t>.</w:t>
      </w:r>
      <w:bookmarkStart w:id="88" w:name="hr-pqct"/>
      <w:bookmarkEnd w:id="88"/>
    </w:p>
    <w:p w14:paraId="53C43299" w14:textId="77777777" w:rsidR="00D61B80" w:rsidRDefault="00D00DF8">
      <w:pPr>
        <w:pStyle w:val="berschrift2"/>
      </w:pPr>
      <w:r>
        <w:lastRenderedPageBreak/>
        <w:t>Image analysis</w:t>
      </w:r>
    </w:p>
    <w:p w14:paraId="28D5F385" w14:textId="77777777" w:rsidR="00D61B80" w:rsidRDefault="00D00DF8">
      <w:pPr>
        <w:pStyle w:val="FirstParagraph"/>
        <w:jc w:val="both"/>
      </w:pPr>
      <w:r>
        <w:t>The HR-pQCT scans were evaluated using the manufacturer’s standard protocol. Briefly, an automatic contouring algorithm was applied to define the periosteal contour of the tibia (masking) and a threshold was applied for segmentation of cortical bone (450 mgHA/cm</w:t>
      </w:r>
      <w:r>
        <w:rPr>
          <w:vertAlign w:val="superscript"/>
        </w:rPr>
        <w:t>3</w:t>
      </w:r>
      <w:r>
        <w:t>) and trabecular bone (320 mgHA/cm</w:t>
      </w:r>
      <w:r>
        <w:rPr>
          <w:vertAlign w:val="superscript"/>
        </w:rPr>
        <w:t>3</w:t>
      </w:r>
      <w:r>
        <w:t>). Then, mask segmented images were used for further analysis.</w:t>
      </w:r>
    </w:p>
    <w:p w14:paraId="32EC0A49" w14:textId="60484BA2" w:rsidR="00D61B80" w:rsidRDefault="00D00DF8">
      <w:pPr>
        <w:pStyle w:val="FirstParagraph"/>
        <w:jc w:val="both"/>
      </w:pPr>
      <w:commentRangeStart w:id="89"/>
      <w:r>
        <w:t xml:space="preserve">In general, six cubic ROIs were selected at random position in each scan in a </w:t>
      </w:r>
      <w:ins w:id="90" w:author="Schenk, Denis Elia (ARTORG)" w:date="2021-06-25T10:46:00Z">
        <w:r w:rsidR="00907005">
          <w:t>pre</w:t>
        </w:r>
      </w:ins>
      <w:r>
        <w:t xml:space="preserve">defined area. Each ROI had to contain trabecular bone, but no cortical bone. For the healthy group, the ROIs were selected in the </w:t>
      </w:r>
      <w:del w:id="91" w:author="Schenk, Denis Elia (ARTORG)" w:date="2021-06-25T10:47:00Z">
        <w:r w:rsidDel="00907005">
          <w:delText xml:space="preserve">more </w:delText>
        </w:r>
      </w:del>
      <w:ins w:id="92" w:author="Schenk, Denis Elia (ARTORG)" w:date="2021-06-25T10:47:00Z">
        <w:r w:rsidR="00907005">
          <w:t>most</w:t>
        </w:r>
        <w:r w:rsidR="00907005">
          <w:t xml:space="preserve"> </w:t>
        </w:r>
      </w:ins>
      <w:r>
        <w:t xml:space="preserve">proximal stack uniquely (see Figure </w:t>
      </w:r>
      <w:hyperlink w:anchor="Xd548a31941a03d548808306606c6c3327fbe925">
        <w:r>
          <w:rPr>
            <w:rStyle w:val="LienInternet"/>
          </w:rPr>
          <w:t>1</w:t>
        </w:r>
      </w:hyperlink>
      <w:r>
        <w:t xml:space="preserve"> stack number 3) to be at </w:t>
      </w:r>
      <w:ins w:id="93" w:author="Schenk, Denis Elia (ARTORG)" w:date="2021-06-25T10:47:00Z">
        <w:r w:rsidR="00907005">
          <w:t xml:space="preserve">roughly </w:t>
        </w:r>
      </w:ins>
      <w:r>
        <w:t xml:space="preserve">the same anatomical location as for the OI group. Then for both the healthy group and the OI group, the stack was divided into two halves and the ROIs were selected to have the </w:t>
      </w:r>
      <w:del w:id="94" w:author="Michael" w:date="2021-06-15T08:45:00Z">
        <w:r w:rsidDel="009A4D0B">
          <w:delText>centres</w:delText>
        </w:r>
      </w:del>
      <w:ins w:id="95" w:author="Michael" w:date="2021-06-15T08:45:00Z">
        <w:r w:rsidR="009A4D0B">
          <w:t>centers</w:t>
        </w:r>
      </w:ins>
      <w:r>
        <w:t xml:space="preserve"> of three ROIs in the proximal half and three in the distal half.</w:t>
      </w:r>
      <w:commentRangeEnd w:id="89"/>
      <w:r w:rsidR="00907005">
        <w:rPr>
          <w:rStyle w:val="Kommentarzeichen"/>
        </w:rPr>
        <w:commentReference w:id="89"/>
      </w:r>
      <w:r>
        <w:t xml:space="preserve"> For one individual diagnosed with OI type III it was not possible to extract any ROI as there was no</w:t>
      </w:r>
      <w:ins w:id="96" w:author="Michael" w:date="2021-06-15T08:45:00Z">
        <w:r w:rsidR="009A4D0B">
          <w:t>t</w:t>
        </w:r>
      </w:ins>
      <w:r>
        <w:t xml:space="preserve"> enough trabecular bone. This led to 720 healthy ROIs from 120 individuals and 294 OI ROIs from 49 individuals.</w:t>
      </w:r>
    </w:p>
    <w:p w14:paraId="24536B9C" w14:textId="63EEF312" w:rsidR="00D61B80" w:rsidRDefault="00D00DF8">
      <w:pPr>
        <w:pStyle w:val="FirstParagraph"/>
        <w:jc w:val="both"/>
      </w:pPr>
      <w:r>
        <w:t xml:space="preserve">The ROI was defined as a cube of 5.3 mm side length. This size </w:t>
      </w:r>
      <w:del w:id="97" w:author="Schenk, Denis Elia (ARTORG)" w:date="2021-06-25T10:48:00Z">
        <w:r w:rsidDel="00FA4934">
          <w:delText>was in agreement</w:delText>
        </w:r>
      </w:del>
      <w:ins w:id="98" w:author="Schenk, Denis Elia (ARTORG)" w:date="2021-06-25T10:48:00Z">
        <w:r w:rsidR="00FA4934">
          <w:t>agreed</w:t>
        </w:r>
      </w:ins>
      <w:r>
        <w:t xml:space="preserve"> with the work of </w:t>
      </w:r>
      <w:proofErr w:type="spellStart"/>
      <w:r>
        <w:t>Panyasantisuk</w:t>
      </w:r>
      <w:proofErr w:type="spellEnd"/>
      <w:r>
        <w:t xml:space="preserve"> et al. (2015) and </w:t>
      </w:r>
      <w:commentRangeStart w:id="99"/>
      <w:r>
        <w:t>Gross</w:t>
      </w:r>
      <w:ins w:id="100" w:author="Schenk, Denis Elia (ARTORG)" w:date="2021-06-25T10:49:00Z">
        <w:r w:rsidR="00FA4934">
          <w:t xml:space="preserve"> et al.</w:t>
        </w:r>
        <w:r w:rsidR="00FA4934" w:rsidDel="00FA4934">
          <w:t xml:space="preserve"> </w:t>
        </w:r>
      </w:ins>
      <w:del w:id="101" w:author="Schenk, Denis Elia (ARTORG)" w:date="2021-06-25T10:49:00Z">
        <w:r w:rsidDel="00FA4934">
          <w:delText xml:space="preserve">, Pahr, and Zysset </w:delText>
        </w:r>
        <w:commentRangeEnd w:id="99"/>
        <w:r w:rsidR="00FA4934" w:rsidDel="00FA4934">
          <w:rPr>
            <w:rStyle w:val="Kommentarzeichen"/>
          </w:rPr>
          <w:commentReference w:id="99"/>
        </w:r>
      </w:del>
      <w:r>
        <w:t xml:space="preserve">(2013), who performed similar analysis with femur </w:t>
      </w:r>
      <w:proofErr w:type="spellStart"/>
      <w:r>
        <w:t>μCT</w:t>
      </w:r>
      <w:proofErr w:type="spellEnd"/>
      <w:r>
        <w:t xml:space="preserve"> scans. </w:t>
      </w:r>
      <w:commentRangeStart w:id="102"/>
      <w:r>
        <w:t xml:space="preserve">It was determined by </w:t>
      </w:r>
      <w:del w:id="103" w:author="Schenk, Denis Elia (ARTORG)" w:date="2021-06-25T10:49:00Z">
        <w:r w:rsidDel="00FA4934">
          <w:delText xml:space="preserve">P. K. </w:delText>
        </w:r>
      </w:del>
      <w:r>
        <w:t>Zysset</w:t>
      </w:r>
      <w:ins w:id="104" w:author="Schenk, Denis Elia (ARTORG)" w:date="2021-06-25T10:49:00Z">
        <w:r w:rsidR="00FA4934">
          <w:t xml:space="preserve"> et al.</w:t>
        </w:r>
      </w:ins>
      <w:del w:id="105" w:author="Schenk, Denis Elia (ARTORG)" w:date="2021-06-25T10:49:00Z">
        <w:r w:rsidDel="00FA4934">
          <w:delText>, Goulet, and Hollister</w:delText>
        </w:r>
      </w:del>
      <w:r>
        <w:t xml:space="preserve"> (1998) and </w:t>
      </w:r>
      <w:proofErr w:type="spellStart"/>
      <w:r>
        <w:t>Daszkiewicz</w:t>
      </w:r>
      <w:proofErr w:type="spellEnd"/>
      <w:ins w:id="106" w:author="Schenk, Denis Elia (ARTORG)" w:date="2021-06-25T10:49:00Z">
        <w:r w:rsidR="00FA4934">
          <w:t xml:space="preserve"> et al.</w:t>
        </w:r>
      </w:ins>
      <w:del w:id="107" w:author="Schenk, Denis Elia (ARTORG)" w:date="2021-06-25T10:49:00Z">
        <w:r w:rsidDel="00FA4934">
          <w:delText>, Maquer, and Zysset</w:delText>
        </w:r>
      </w:del>
      <w:r>
        <w:t xml:space="preserve"> (2017) to allow one to have a relative homogeneity of trabecular tissue within the ROI leading to accurate μFE results with a minimal computational cost.</w:t>
      </w:r>
      <w:commentRangeEnd w:id="102"/>
      <w:r w:rsidR="009A4D0B">
        <w:rPr>
          <w:rStyle w:val="Kommentarzeichen"/>
        </w:rPr>
        <w:commentReference w:id="102"/>
      </w:r>
    </w:p>
    <w:p w14:paraId="2F541863" w14:textId="2C1D8DCF" w:rsidR="00D61B80" w:rsidRDefault="00D00DF8">
      <w:pPr>
        <w:pStyle w:val="FirstParagraph"/>
        <w:jc w:val="both"/>
      </w:pPr>
      <w:r>
        <w:t xml:space="preserve">After ROI cleaning, </w:t>
      </w:r>
      <w:proofErr w:type="gramStart"/>
      <w:r>
        <w:t>i.e.</w:t>
      </w:r>
      <w:proofErr w:type="gramEnd"/>
      <w:r>
        <w:t xml:space="preserve"> deletion of unconnected region of bone material</w:t>
      </w:r>
      <w:ins w:id="108" w:author="Michael" w:date="2021-06-15T08:47:00Z">
        <w:r w:rsidR="009A4D0B">
          <w:t xml:space="preserve"> </w:t>
        </w:r>
      </w:ins>
      <w:commentRangeStart w:id="109"/>
      <w:ins w:id="110" w:author="Michael" w:date="2021-06-15T08:48:00Z">
        <w:r w:rsidR="009A4D0B">
          <w:t xml:space="preserve">with the main </w:t>
        </w:r>
        <w:r w:rsidR="00C76D79">
          <w:t>bone structure</w:t>
        </w:r>
        <w:commentRangeEnd w:id="109"/>
        <w:r w:rsidR="00C76D79">
          <w:rPr>
            <w:rStyle w:val="Kommentarzeichen"/>
          </w:rPr>
          <w:commentReference w:id="109"/>
        </w:r>
      </w:ins>
      <w:r>
        <w:t xml:space="preserve">, the morphological analysis of ROIs was performed using </w:t>
      </w:r>
      <w:proofErr w:type="spellStart"/>
      <w:r>
        <w:t>medtool</w:t>
      </w:r>
      <w:proofErr w:type="spellEnd"/>
      <w:r>
        <w:t xml:space="preserve"> (v4.5; Dr. </w:t>
      </w:r>
      <w:proofErr w:type="spellStart"/>
      <w:r>
        <w:t>Pahr</w:t>
      </w:r>
      <w:proofErr w:type="spellEnd"/>
      <w:r>
        <w:t xml:space="preserve"> </w:t>
      </w:r>
      <w:proofErr w:type="spellStart"/>
      <w:r>
        <w:t>Ingenieurs</w:t>
      </w:r>
      <w:proofErr w:type="spellEnd"/>
      <w:r>
        <w:t xml:space="preserve"> </w:t>
      </w:r>
      <w:proofErr w:type="spellStart"/>
      <w:r>
        <w:t>e.U.</w:t>
      </w:r>
      <w:proofErr w:type="spellEnd"/>
      <w:r>
        <w:t xml:space="preserve">, </w:t>
      </w:r>
      <w:proofErr w:type="spellStart"/>
      <w:r>
        <w:t>Pfaffstätten</w:t>
      </w:r>
      <w:proofErr w:type="spellEnd"/>
      <w:r>
        <w:t>, Austria). The morphological parameters analy</w:t>
      </w:r>
      <w:commentRangeStart w:id="111"/>
      <w:r>
        <w:t>z</w:t>
      </w:r>
      <w:commentRangeEnd w:id="111"/>
      <w:r w:rsidR="00FA4934">
        <w:rPr>
          <w:rStyle w:val="Kommentarzeichen"/>
        </w:rPr>
        <w:commentReference w:id="111"/>
      </w:r>
      <w:r>
        <w:t xml:space="preserve">ed </w:t>
      </w:r>
      <w:proofErr w:type="gramStart"/>
      <w:r>
        <w:t>were:</w:t>
      </w:r>
      <w:proofErr w:type="gramEnd"/>
      <w:r>
        <w:t xml:space="preserve"> BV/TV, structural model index (SMI), trabecular number (Tb.N.), trabecular thickness (Tb.Th.), trabecular separation (Tb.Sp.), and the standard deviation of the trabecular spacing (Tb.Sp.SD). Moreover, ROI tissue bone mineral density (</w:t>
      </w:r>
      <w:proofErr w:type="spellStart"/>
      <w:r>
        <w:t>tBMD</w:t>
      </w:r>
      <w:proofErr w:type="spellEnd"/>
      <w:r>
        <w:t xml:space="preserve">) and fabric was evaluated. The fabric tensor </w:t>
      </w:r>
      <m:oMath>
        <m:r>
          <w:rPr>
            <w:rFonts w:ascii="Cambria Math" w:hAnsi="Cambria Math"/>
          </w:rPr>
          <m:t>M</m:t>
        </m:r>
      </m:oMath>
      <w:r>
        <w:t xml:space="preserve"> was computed using mean intercept length (MIL) method (Moreno, Borga, and Smedby 2014). It is a positive-definite second-order tensor </w:t>
      </w:r>
      <w:del w:id="112" w:author="Schenk, Denis Elia (ARTORG)" w:date="2021-06-25T10:51:00Z">
        <w:r w:rsidDel="00FA4934">
          <w:delText xml:space="preserve">built </w:delText>
        </w:r>
      </w:del>
      <w:ins w:id="113" w:author="Schenk, Denis Elia (ARTORG)" w:date="2021-06-25T10:51:00Z">
        <w:r w:rsidR="00FA4934">
          <w:t>computed</w:t>
        </w:r>
        <w:r w:rsidR="00FA4934">
          <w:t xml:space="preserve"> </w:t>
        </w:r>
      </w:ins>
      <w:r>
        <w:t xml:space="preserve">as </w:t>
      </w:r>
      <w:del w:id="114" w:author="Schenk, Denis Elia (ARTORG)" w:date="2021-06-25T10:52:00Z">
        <w:r w:rsidDel="00FA4934">
          <w:delText xml:space="preserve">shown in Equation </w:delText>
        </w:r>
        <w:r w:rsidR="00A43F78" w:rsidDel="00FA4934">
          <w:fldChar w:fldCharType="begin"/>
        </w:r>
        <w:r w:rsidR="00A43F78" w:rsidRPr="00FA4934" w:rsidDel="00FA4934">
          <w:delInstrText xml:space="preserve"> HYPERLINK \l "Eq201" \h </w:delInstrText>
        </w:r>
        <w:r w:rsidR="00A43F78" w:rsidDel="00FA4934">
          <w:fldChar w:fldCharType="separate"/>
        </w:r>
        <w:r w:rsidRPr="00FA4934" w:rsidDel="00FA4934">
          <w:rPr>
            <w:rStyle w:val="LienInternet"/>
          </w:rPr>
          <w:delText>1</w:delText>
        </w:r>
        <w:r w:rsidR="00A43F78" w:rsidDel="00FA4934">
          <w:rPr>
            <w:rStyle w:val="LienInternet"/>
          </w:rPr>
          <w:fldChar w:fldCharType="end"/>
        </w:r>
      </w:del>
      <w:ins w:id="115" w:author="Schenk, Denis Elia (ARTORG)" w:date="2021-06-25T10:52:00Z">
        <w:r w:rsidR="00FA4934">
          <w:t>below</w:t>
        </w:r>
      </w:ins>
      <w:del w:id="116" w:author="Schenk, Denis Elia (ARTORG)" w:date="2021-06-25T10:51:00Z">
        <w:r w:rsidDel="00FA4934">
          <w:delText xml:space="preserve"> below</w:delText>
        </w:r>
      </w:del>
      <w:ins w:id="117" w:author="Schenk, Denis Elia (ARTORG)" w:date="2021-06-25T10:51:00Z">
        <w:r w:rsidR="00FA4934">
          <w:t>.</w:t>
        </w:r>
      </w:ins>
      <w:del w:id="118" w:author="Schenk, Denis Elia (ARTORG)" w:date="2021-06-25T10:51:00Z">
        <w:r w:rsidDel="00FA4934">
          <w:delText>:</w:delText>
        </w:r>
      </w:del>
    </w:p>
    <w:p w14:paraId="48386A34" w14:textId="77777777" w:rsidR="00D61B80" w:rsidRDefault="00D00DF8">
      <w:pPr>
        <w:pStyle w:val="Textkrper"/>
        <w:tabs>
          <w:tab w:val="left" w:pos="3333"/>
          <w:tab w:val="left" w:pos="8179"/>
        </w:tabs>
        <w:jc w:val="both"/>
      </w:pPr>
      <w:r>
        <w:tab/>
      </w:r>
      <m:oMath>
        <m:r>
          <w:rPr>
            <w:rFonts w:ascii="Cambria Math" w:hAnsi="Cambria Math"/>
          </w:rPr>
          <m:t>M=</m:t>
        </m:r>
        <m:nary>
          <m:naryPr>
            <m:chr m:val="∑"/>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M</m:t>
                </m:r>
              </m:e>
              <m:sub>
                <m:r>
                  <w:rPr>
                    <w:rFonts w:ascii="Cambria Math" w:hAnsi="Cambria Math"/>
                  </w:rPr>
                  <m:t>i</m:t>
                </m:r>
              </m:sub>
            </m:sSub>
          </m:e>
        </m:nary>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nary>
      </m:oMath>
      <w:r>
        <w:tab/>
        <w:t>(1)</w:t>
      </w:r>
    </w:p>
    <w:p w14:paraId="374F175F" w14:textId="77777777" w:rsidR="00D61B80" w:rsidRDefault="00D00DF8">
      <w:pPr>
        <w:pStyle w:val="FirstParagraph"/>
        <w:jc w:val="both"/>
      </w:pPr>
      <w:r>
        <w:t xml:space="preserve">where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are the eigenvalues of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are the dyadic product of the corresponding eigenvectors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(Cowin 1985; Harrigan and Mann 1985). The fabric tensor is independent of BV/TV and normalized with </w:t>
      </w:r>
      <m:oMath>
        <m:r>
          <w:rPr>
            <w:rFonts w:ascii="Cambria Math" w:hAnsi="Cambria Math"/>
          </w:rPr>
          <m:t>tr</m:t>
        </m:r>
        <m:d>
          <m:dPr>
            <m:ctrlPr>
              <w:rPr>
                <w:rFonts w:ascii="Cambria Math" w:hAnsi="Cambria Math"/>
              </w:rPr>
            </m:ctrlPr>
          </m:dPr>
          <m:e>
            <m:r>
              <w:rPr>
                <w:rFonts w:ascii="Cambria Math" w:hAnsi="Cambria Math"/>
              </w:rPr>
              <m:t>M</m:t>
            </m:r>
          </m:e>
        </m:d>
        <m:r>
          <w:rPr>
            <w:rFonts w:ascii="Cambria Math" w:hAnsi="Cambria Math"/>
          </w:rPr>
          <m:t>=3</m:t>
        </m:r>
      </m:oMath>
      <w:r>
        <w:t xml:space="preserve">. The fabric eigenvalues allow to compute the degree of anisotropy (DA) of the ROI by dividing the highest eigenvalue by the lowest one. Figure </w:t>
      </w:r>
      <w:hyperlink w:anchor="Xb727e476271887b764a277bb3dbea74b82685c0">
        <w:r>
          <w:rPr>
            <w:rStyle w:val="LienInternet"/>
          </w:rPr>
          <w:t>4</w:t>
        </w:r>
      </w:hyperlink>
      <w:r>
        <w:t xml:space="preserve"> shows an example of a typical ROI with the visualization of its fabric tensor.</w:t>
      </w:r>
      <w:r>
        <w:br/>
      </w:r>
    </w:p>
    <w:p w14:paraId="7040601D" w14:textId="77777777" w:rsidR="00D61B80" w:rsidRDefault="00D00DF8">
      <w:pPr>
        <w:pStyle w:val="CaptionedFigure"/>
        <w:jc w:val="center"/>
      </w:pPr>
      <w:bookmarkStart w:id="119" w:name="Xb727e476271887b764a277bb3dbea74b82685c0"/>
      <w:r>
        <w:rPr>
          <w:noProof/>
        </w:rPr>
        <w:lastRenderedPageBreak/>
        <w:drawing>
          <wp:inline distT="0" distB="0" distL="0" distR="0" wp14:anchorId="45A52F85" wp14:editId="6D1CDCA7">
            <wp:extent cx="5334000" cy="4126230"/>
            <wp:effectExtent l="0" t="0" r="0" b="0"/>
            <wp:docPr id="4" name="Image3" descr="Typical ROI with the visualization of its fabric tensor using MIL method. Eigenvectors of the fabric tensor define its orientation and eigenvalues set lengths of the ellipsoid radii. DA is the ratio between the highest and the lowest eige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Typical ROI with the visualization of its fabric tensor using MIL method. Eigenvectors of the fabric tensor define its orientation and eigenvalues set lengths of the ellipsoid radii. DA is the ratio between the highest and the lowest eigenvalue."/>
                    <pic:cNvPicPr>
                      <a:picLocks noChangeAspect="1" noChangeArrowheads="1"/>
                    </pic:cNvPicPr>
                  </pic:nvPicPr>
                  <pic:blipFill>
                    <a:blip r:embed="rId12"/>
                    <a:stretch>
                      <a:fillRect/>
                    </a:stretch>
                  </pic:blipFill>
                  <pic:spPr bwMode="auto">
                    <a:xfrm>
                      <a:off x="0" y="0"/>
                      <a:ext cx="5334000" cy="4126230"/>
                    </a:xfrm>
                    <a:prstGeom prst="rect">
                      <a:avLst/>
                    </a:prstGeom>
                  </pic:spPr>
                </pic:pic>
              </a:graphicData>
            </a:graphic>
          </wp:inline>
        </w:drawing>
      </w:r>
      <w:bookmarkEnd w:id="119"/>
    </w:p>
    <w:p w14:paraId="70B4391C" w14:textId="77777777" w:rsidR="00D61B80" w:rsidRDefault="00D00DF8">
      <w:pPr>
        <w:pStyle w:val="ImageCaption"/>
        <w:jc w:val="center"/>
      </w:pPr>
      <w:r>
        <w:rPr>
          <w:b/>
          <w:bCs/>
        </w:rPr>
        <w:t>Figure 3</w:t>
      </w:r>
      <w:r>
        <w:t>: Typical ROI with the visualization of its fabric tensor using MIL method. Eigenvectors of the fabric tensor define its orientation and eigenvalues set lengths of the ellipsoid radii. DA is the ratio between the highest and the lowest eigenvalue.</w:t>
      </w:r>
    </w:p>
    <w:p w14:paraId="4CFFDBAF" w14:textId="272FB0F9" w:rsidR="00D61B80" w:rsidRDefault="00D00DF8">
      <w:pPr>
        <w:pStyle w:val="Textkrper"/>
        <w:jc w:val="both"/>
      </w:pPr>
      <w:commentRangeStart w:id="120"/>
      <w:r>
        <w:t xml:space="preserve">A μFE </w:t>
      </w:r>
      <w:del w:id="121" w:author="Schenk, Denis Elia (ARTORG)" w:date="2021-06-25T10:53:00Z">
        <w:r w:rsidDel="00214883">
          <w:delText xml:space="preserve">mechanical </w:delText>
        </w:r>
      </w:del>
      <w:r>
        <w:t xml:space="preserve">analysis was performed using </w:t>
      </w:r>
      <w:r>
        <w:rPr>
          <w:smallCaps/>
        </w:rPr>
        <w:t>ABAQUS 6.14</w:t>
      </w:r>
      <w:r>
        <w:t xml:space="preserve">. In brief, each voxel of the cleaned ROI was converted to a fully integrated linear brick elements (C3D8) using a direct voxel conversion approach. Then, a stiffness </w:t>
      </w:r>
      <m:oMath>
        <m:r>
          <w:rPr>
            <w:rFonts w:ascii="Cambria Math" w:hAnsi="Cambria Math"/>
          </w:rPr>
          <m:t>E</m:t>
        </m:r>
      </m:oMath>
      <w:r>
        <w:t xml:space="preserve"> of 10,000 MPa and a Poisson’s ratio </w:t>
      </w:r>
      <m:oMath>
        <m:r>
          <w:rPr>
            <w:rFonts w:ascii="Cambria Math" w:hAnsi="Cambria Math"/>
          </w:rPr>
          <m:t>ν</m:t>
        </m:r>
      </m:oMath>
      <w:r>
        <w:t xml:space="preserve"> of 0.3 were assigned</w:t>
      </w:r>
      <w:ins w:id="122" w:author="Schenk, Denis Elia (ARTORG)" w:date="2021-06-25T10:53:00Z">
        <w:r w:rsidR="00214883">
          <w:t xml:space="preserve"> to each element</w:t>
        </w:r>
      </w:ins>
      <w:r>
        <w:t xml:space="preserve">. The homogenization process consisted of 6 independent simulations of different load cases, 3 </w:t>
      </w:r>
      <w:proofErr w:type="spellStart"/>
      <w:r>
        <w:t>uni</w:t>
      </w:r>
      <w:proofErr w:type="spellEnd"/>
      <w:r>
        <w:t>-axial and 3 simple shear cases, using kinematic uniform boundary conditions (KUBCs) (</w:t>
      </w:r>
      <w:proofErr w:type="spellStart"/>
      <w:r>
        <w:t>Panyasantisuk</w:t>
      </w:r>
      <w:proofErr w:type="spellEnd"/>
      <w:r>
        <w:t xml:space="preserve"> et al. 2015). </w:t>
      </w:r>
      <w:commentRangeEnd w:id="120"/>
      <w:r w:rsidR="006617E0">
        <w:rPr>
          <w:rStyle w:val="Kommentarzeichen"/>
        </w:rPr>
        <w:commentReference w:id="120"/>
      </w:r>
      <w:r>
        <w:t xml:space="preserve">Unlike periodicity-compatible mixed uniform boundary conditions (PMUBCs), KUBCs do not require </w:t>
      </w:r>
      <w:del w:id="123" w:author="Schenk, Denis Elia (ARTORG)" w:date="2021-06-25T10:54:00Z">
        <w:r w:rsidDel="00214883">
          <w:delText xml:space="preserve">one </w:delText>
        </w:r>
      </w:del>
      <w:r>
        <w:t xml:space="preserve">to rotate the ROI into </w:t>
      </w:r>
      <w:ins w:id="124" w:author="Schenk, Denis Elia (ARTORG)" w:date="2021-06-25T10:54:00Z">
        <w:r w:rsidR="00214883">
          <w:t xml:space="preserve">the respective </w:t>
        </w:r>
      </w:ins>
      <w:r>
        <w:t>fabric coordinate system. Such rotation would potentially decrease image quality. The homogenization process allowed to calculate the components of the stiffness tensor and to calibrate the parameters of the Zysset-</w:t>
      </w:r>
      <w:proofErr w:type="spellStart"/>
      <w:r>
        <w:t>Curnier</w:t>
      </w:r>
      <w:proofErr w:type="spellEnd"/>
      <w:r>
        <w:t xml:space="preserve"> fabric-elasticity model (Philippe K. Zysset and </w:t>
      </w:r>
      <w:proofErr w:type="spellStart"/>
      <w:r>
        <w:t>Curnier</w:t>
      </w:r>
      <w:proofErr w:type="spellEnd"/>
      <w:r>
        <w:t xml:space="preserve"> 1995). This model </w:t>
      </w:r>
      <w:del w:id="125" w:author="Schenk, Denis Elia (ARTORG)" w:date="2021-06-25T10:55:00Z">
        <w:r w:rsidDel="00214883">
          <w:delText xml:space="preserve">builds </w:delText>
        </w:r>
      </w:del>
      <w:ins w:id="126" w:author="Schenk, Denis Elia (ARTORG)" w:date="2021-06-25T10:55:00Z">
        <w:r w:rsidR="00214883">
          <w:t>computes</w:t>
        </w:r>
        <w:r w:rsidR="00214883">
          <w:t xml:space="preserve"> </w:t>
        </w:r>
      </w:ins>
      <w:r>
        <w:t xml:space="preserve">the fourth order stiffness tensor </w:t>
      </w:r>
      <m:oMath>
        <m:r>
          <w:rPr>
            <w:rFonts w:ascii="Cambria Math" w:hAnsi="Cambria Math"/>
          </w:rPr>
          <m:t>S</m:t>
        </m:r>
      </m:oMath>
      <w:r>
        <w:t xml:space="preserve"> using the BV/TV or </w:t>
      </w:r>
      <m:oMath>
        <m:r>
          <w:rPr>
            <w:rFonts w:ascii="Cambria Math" w:hAnsi="Cambria Math"/>
          </w:rPr>
          <m:t>ρ</m:t>
        </m:r>
      </m:oMath>
      <w:r>
        <w:t xml:space="preserve">, fabric tensor </w:t>
      </w:r>
      <m:oMath>
        <m:r>
          <w:rPr>
            <w:rFonts w:ascii="Cambria Math" w:hAnsi="Cambria Math"/>
          </w:rPr>
          <m:t>M</m:t>
        </m:r>
      </m:oMath>
      <w:r>
        <w:t>, three el</w:t>
      </w:r>
      <w:proofErr w:type="spellStart"/>
      <w:r>
        <w:t>asticity</w:t>
      </w:r>
      <w:proofErr w:type="spellEnd"/>
      <w:r>
        <w:t xml:space="preserve"> parameters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and two exponents, </w:t>
      </w:r>
      <m:oMath>
        <m:r>
          <w:rPr>
            <w:rFonts w:ascii="Cambria Math" w:hAnsi="Cambria Math"/>
          </w:rPr>
          <m:t>k</m:t>
        </m:r>
      </m:oMath>
      <w:r>
        <w:t xml:space="preserve"> and </w:t>
      </w:r>
      <m:oMath>
        <m:r>
          <w:rPr>
            <w:rFonts w:ascii="Cambria Math" w:hAnsi="Cambria Math"/>
          </w:rPr>
          <m:t>l</m:t>
        </m:r>
      </m:oMath>
      <w:r>
        <w:t xml:space="preserve">, as shown in Equation </w:t>
      </w:r>
      <w:hyperlink w:anchor="Eq202">
        <w:r>
          <w:rPr>
            <w:rStyle w:val="LienInternet"/>
          </w:rPr>
          <w:t>2</w:t>
        </w:r>
      </w:hyperlink>
      <w:r>
        <w:t>.</w:t>
      </w:r>
    </w:p>
    <w:p w14:paraId="0E9BB3CD" w14:textId="77777777" w:rsidR="00D61B80" w:rsidRDefault="00D00DF8">
      <w:pPr>
        <w:pStyle w:val="Textkrper"/>
        <w:tabs>
          <w:tab w:val="left" w:pos="1433"/>
          <w:tab w:val="left" w:pos="8179"/>
        </w:tabs>
        <w:jc w:val="both"/>
      </w:pPr>
      <w:r>
        <w:lastRenderedPageBreak/>
        <w:tab/>
      </w:r>
      <m:oMath>
        <m:eqArr>
          <m:eqArrPr>
            <m:ctrlPr>
              <w:rPr>
                <w:rFonts w:ascii="Cambria Math" w:hAnsi="Cambria Math"/>
              </w:rPr>
            </m:ctrlPr>
          </m:eqArrPr>
          <m:e>
            <m:m>
              <m:mPr>
                <m:mcs>
                  <m:mc>
                    <m:mcPr>
                      <m:count m:val="1"/>
                      <m:mcJc m:val="center"/>
                    </m:mcPr>
                  </m:mc>
                </m:mcs>
                <m:ctrlPr>
                  <w:rPr>
                    <w:rFonts w:ascii="Cambria Math" w:hAnsi="Cambria Math"/>
                  </w:rPr>
                </m:ctrlPr>
              </m:mPr>
              <m:mr>
                <m:e>
                  <m:r>
                    <w:rPr>
                      <w:rFonts w:ascii="Cambria Math" w:hAnsi="Cambria Math"/>
                    </w:rPr>
                    <m:t>S</m:t>
                  </m:r>
                  <m:d>
                    <m:dPr>
                      <m:ctrlPr>
                        <w:rPr>
                          <w:rFonts w:ascii="Cambria Math" w:hAnsi="Cambria Math"/>
                        </w:rPr>
                      </m:ctrlPr>
                    </m:dPr>
                    <m:e>
                      <m:r>
                        <w:rPr>
                          <w:rFonts w:ascii="Cambria Math" w:hAnsi="Cambria Math"/>
                        </w:rPr>
                        <m:t>ρ,M</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λ</m:t>
                          </m:r>
                        </m:e>
                        <m:sub>
                          <m:r>
                            <w:rPr>
                              <w:rFonts w:ascii="Cambria Math" w:hAnsi="Cambria Math"/>
                            </w:rPr>
                            <m:t>ii</m:t>
                          </m:r>
                        </m:sub>
                      </m:sSub>
                    </m:e>
                  </m:nary>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nary>
                    <m:naryPr>
                      <m:chr m:val="∑"/>
                      <m:ctrlPr>
                        <w:rPr>
                          <w:rFonts w:ascii="Cambria Math" w:hAnsi="Cambria Math"/>
                        </w:rPr>
                      </m:ctrlPr>
                    </m:naryPr>
                    <m:sub>
                      <m:m>
                        <m:mPr>
                          <m:mcs>
                            <m:mc>
                              <m:mcPr>
                                <m:count m:val="1"/>
                                <m:mcJc m:val="center"/>
                              </m:mcPr>
                            </m:mc>
                          </m:mcs>
                          <m:ctrlPr>
                            <w:rPr>
                              <w:rFonts w:ascii="Cambria Math" w:hAnsi="Cambria Math"/>
                            </w:rPr>
                          </m:ctrlPr>
                        </m:mPr>
                        <m:mr>
                          <m:e>
                            <m:r>
                              <w:rPr>
                                <w:rFonts w:ascii="Cambria Math" w:hAnsi="Cambria Math"/>
                              </w:rPr>
                              <m:t>i,j=1i≠j</m:t>
                            </m:r>
                          </m:e>
                        </m:mr>
                      </m:m>
                    </m:sub>
                    <m:sup>
                      <m:r>
                        <w:rPr>
                          <w:rFonts w:ascii="Cambria Math" w:hAnsi="Cambria Math"/>
                        </w:rPr>
                        <m:t>3</m:t>
                      </m:r>
                    </m:sup>
                    <m:e>
                      <m:sSub>
                        <m:sSubPr>
                          <m:ctrlPr>
                            <w:rPr>
                              <w:rFonts w:ascii="Cambria Math" w:hAnsi="Cambria Math"/>
                            </w:rPr>
                          </m:ctrlPr>
                        </m:sSubPr>
                        <m:e>
                          <m:r>
                            <w:rPr>
                              <w:rFonts w:ascii="Cambria Math" w:hAnsi="Cambria Math"/>
                            </w:rPr>
                            <m:t>λ</m:t>
                          </m:r>
                        </m:e>
                        <m:sub>
                          <m:r>
                            <w:rPr>
                              <w:rFonts w:ascii="Cambria Math" w:hAnsi="Cambria Math"/>
                            </w:rPr>
                            <m:t>ij</m:t>
                          </m:r>
                        </m:sub>
                      </m:sSub>
                    </m:e>
                  </m:nary>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j</m:t>
                      </m:r>
                    </m:sub>
                  </m:sSub>
                  <m:r>
                    <w:rPr>
                      <w:rFonts w:ascii="Cambria Math" w:hAnsi="Cambria Math"/>
                    </w:rPr>
                    <m:t>+</m:t>
                  </m:r>
                  <m:nary>
                    <m:naryPr>
                      <m:chr m:val="∑"/>
                      <m:ctrlPr>
                        <w:rPr>
                          <w:rFonts w:ascii="Cambria Math" w:hAnsi="Cambria Math"/>
                        </w:rPr>
                      </m:ctrlPr>
                    </m:naryPr>
                    <m:sub>
                      <m:m>
                        <m:mPr>
                          <m:mcs>
                            <m:mc>
                              <m:mcPr>
                                <m:count m:val="1"/>
                                <m:mcJc m:val="center"/>
                              </m:mcPr>
                            </m:mc>
                          </m:mcs>
                          <m:ctrlPr>
                            <w:rPr>
                              <w:rFonts w:ascii="Cambria Math" w:hAnsi="Cambria Math"/>
                            </w:rPr>
                          </m:ctrlPr>
                        </m:mPr>
                        <m:mr>
                          <m:e>
                            <m:r>
                              <w:rPr>
                                <w:rFonts w:ascii="Cambria Math" w:hAnsi="Cambria Math"/>
                              </w:rPr>
                              <m:t>i,j=1i≠j</m:t>
                            </m:r>
                          </m:e>
                        </m:mr>
                      </m:m>
                    </m:sub>
                    <m:sup>
                      <m:r>
                        <w:rPr>
                          <w:rFonts w:ascii="Cambria Math" w:hAnsi="Cambria Math"/>
                        </w:rPr>
                        <m:t>3</m:t>
                      </m:r>
                    </m:sup>
                    <m:e>
                      <m:sSub>
                        <m:sSubPr>
                          <m:ctrlPr>
                            <w:rPr>
                              <w:rFonts w:ascii="Cambria Math" w:hAnsi="Cambria Math"/>
                            </w:rPr>
                          </m:ctrlPr>
                        </m:sSubPr>
                        <m:e>
                          <m:r>
                            <w:rPr>
                              <w:rFonts w:ascii="Cambria Math" w:hAnsi="Cambria Math"/>
                            </w:rPr>
                            <m:t>μ</m:t>
                          </m:r>
                        </m:e>
                        <m:sub>
                          <m:r>
                            <w:rPr>
                              <w:rFonts w:ascii="Cambria Math" w:hAnsi="Cambria Math"/>
                            </w:rPr>
                            <m:t>ij</m:t>
                          </m:r>
                        </m:sub>
                      </m:sSub>
                    </m:e>
                  </m:nary>
                  <m:sSub>
                    <m:sSubPr>
                      <m:ctrlPr>
                        <w:rPr>
                          <w:rFonts w:ascii="Cambria Math" w:hAnsi="Cambria Math"/>
                        </w:rPr>
                      </m:ctrlPr>
                    </m:sSubPr>
                    <m:e>
                      <m:r>
                        <w:rPr>
                          <w:rFonts w:ascii="Cambria Math" w:hAnsi="Cambria Math"/>
                        </w:rPr>
                        <m:t>M</m:t>
                      </m:r>
                    </m:e>
                    <m:sub>
                      <m:r>
                        <w:rPr>
                          <w:rFonts w:ascii="Cambria Math" w:hAnsi="Cambria Math"/>
                        </w:rPr>
                        <m:t>i</m:t>
                      </m:r>
                    </m:sub>
                  </m:sSub>
                  <m:bar>
                    <m:barPr>
                      <m:pos m:val="top"/>
                      <m:ctrlPr>
                        <w:rPr>
                          <w:rFonts w:ascii="Cambria Math" w:hAnsi="Cambria Math"/>
                        </w:rPr>
                      </m:ctrlPr>
                    </m:barPr>
                    <m:e>
                      <m:bar>
                        <m:barPr>
                          <m:ctrlPr>
                            <w:rPr>
                              <w:rFonts w:ascii="Cambria Math" w:hAnsi="Cambria Math"/>
                            </w:rPr>
                          </m:ctrlPr>
                        </m:barPr>
                        <m:e>
                          <m:r>
                            <w:rPr>
                              <w:rFonts w:ascii="Cambria Math" w:hAnsi="Cambria Math"/>
                            </w:rPr>
                            <m:t>⊗</m:t>
                          </m:r>
                        </m:e>
                      </m:bar>
                    </m:e>
                  </m:bar>
                  <m:sSub>
                    <m:sSubPr>
                      <m:ctrlPr>
                        <w:rPr>
                          <w:rFonts w:ascii="Cambria Math" w:hAnsi="Cambria Math"/>
                        </w:rPr>
                      </m:ctrlPr>
                    </m:sSubPr>
                    <m:e>
                      <m:r>
                        <w:rPr>
                          <w:rFonts w:ascii="Cambria Math" w:hAnsi="Cambria Math"/>
                        </w:rPr>
                        <m:t>M</m:t>
                      </m:r>
                    </m:e>
                    <m:sub>
                      <m:r>
                        <w:rPr>
                          <w:rFonts w:ascii="Cambria Math" w:hAnsi="Cambria Math"/>
                        </w:rPr>
                        <m:t>j</m:t>
                      </m:r>
                    </m:sub>
                  </m:sSub>
                </m:e>
              </m:mr>
            </m:m>
          </m:e>
          <m:e>
            <m:r>
              <m:rPr>
                <m:lit/>
                <m:nor/>
              </m:rPr>
              <w:rPr>
                <w:rFonts w:ascii="Cambria Math" w:hAnsi="Cambria Math"/>
              </w:rPr>
              <m:t>With</m:t>
            </m:r>
          </m:e>
          <m:e>
            <m:sSub>
              <m:sSubPr>
                <m:ctrlPr>
                  <w:rPr>
                    <w:rFonts w:ascii="Cambria Math" w:hAnsi="Cambria Math"/>
                  </w:rPr>
                </m:ctrlPr>
              </m:sSubPr>
              <m:e>
                <m:r>
                  <w:rPr>
                    <w:rFonts w:ascii="Cambria Math" w:hAnsi="Cambria Math"/>
                  </w:rPr>
                  <m:t>λ</m:t>
                </m:r>
              </m:e>
              <m:sub>
                <m:r>
                  <w:rPr>
                    <w:rFonts w:ascii="Cambria Math" w:hAnsi="Cambria Math"/>
                  </w:rPr>
                  <m:t>ii</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0</m:t>
                    </m:r>
                  </m:sub>
                </m:sSub>
              </m:e>
            </m:d>
            <m:sSup>
              <m:sSupPr>
                <m:ctrlPr>
                  <w:rPr>
                    <w:rFonts w:ascii="Cambria Math" w:hAnsi="Cambria Math"/>
                  </w:rPr>
                </m:ctrlPr>
              </m:sSupPr>
              <m:e>
                <m:r>
                  <w:rPr>
                    <w:rFonts w:ascii="Cambria Math" w:hAnsi="Cambria Math"/>
                  </w:rPr>
                  <m:t>ρ</m:t>
                </m:r>
              </m:e>
              <m:sup>
                <m:r>
                  <w:rPr>
                    <w:rFonts w:ascii="Cambria Math" w:hAnsi="Cambria Math"/>
                  </w:rPr>
                  <m:t>k</m:t>
                </m:r>
              </m:sup>
            </m:sSup>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2l</m:t>
                </m:r>
              </m:sup>
            </m:sSubSup>
          </m:e>
          <m:e>
            <m:sSub>
              <m:sSubPr>
                <m:ctrlPr>
                  <w:rPr>
                    <w:rFonts w:ascii="Cambria Math" w:hAnsi="Cambria Math"/>
                  </w:rPr>
                </m:ctrlPr>
              </m:sSubPr>
              <m:e>
                <m:r>
                  <w:rPr>
                    <w:rFonts w:ascii="Cambria Math" w:hAnsi="Cambria Math"/>
                  </w:rPr>
                  <m:t>λ</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ρ</m:t>
                </m:r>
              </m:e>
              <m:sup>
                <m:r>
                  <w:rPr>
                    <w:rFonts w:ascii="Cambria Math" w:hAnsi="Cambria Math"/>
                  </w:rPr>
                  <m:t>k</m:t>
                </m:r>
              </m:sup>
            </m:sSup>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l</m:t>
                </m:r>
              </m:sup>
            </m:sSubSup>
            <m:sSubSup>
              <m:sSubSupPr>
                <m:ctrlPr>
                  <w:rPr>
                    <w:rFonts w:ascii="Cambria Math" w:hAnsi="Cambria Math"/>
                  </w:rPr>
                </m:ctrlPr>
              </m:sSubSupPr>
              <m:e>
                <m:r>
                  <w:rPr>
                    <w:rFonts w:ascii="Cambria Math" w:hAnsi="Cambria Math"/>
                  </w:rPr>
                  <m:t>m</m:t>
                </m:r>
              </m:e>
              <m:sub>
                <m:r>
                  <w:rPr>
                    <w:rFonts w:ascii="Cambria Math" w:hAnsi="Cambria Math"/>
                  </w:rPr>
                  <m:t>j</m:t>
                </m:r>
              </m:sub>
              <m:sup>
                <m:r>
                  <w:rPr>
                    <w:rFonts w:ascii="Cambria Math" w:hAnsi="Cambria Math"/>
                  </w:rPr>
                  <m:t>l</m:t>
                </m:r>
              </m:sup>
            </m:sSubSup>
          </m:e>
          <m:e>
            <m:sSub>
              <m:sSubPr>
                <m:ctrlPr>
                  <w:rPr>
                    <w:rFonts w:ascii="Cambria Math" w:hAnsi="Cambria Math"/>
                  </w:rPr>
                </m:ctrlPr>
              </m:sSubPr>
              <m:e>
                <m:r>
                  <w:rPr>
                    <w:rFonts w:ascii="Cambria Math" w:hAnsi="Cambria Math"/>
                  </w:rPr>
                  <m:t>μ</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ρ</m:t>
                </m:r>
              </m:e>
              <m:sup>
                <m:r>
                  <w:rPr>
                    <w:rFonts w:ascii="Cambria Math" w:hAnsi="Cambria Math"/>
                  </w:rPr>
                  <m:t>k</m:t>
                </m:r>
              </m:sup>
            </m:sSup>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l</m:t>
                </m:r>
              </m:sup>
            </m:sSubSup>
            <m:sSubSup>
              <m:sSubSupPr>
                <m:ctrlPr>
                  <w:rPr>
                    <w:rFonts w:ascii="Cambria Math" w:hAnsi="Cambria Math"/>
                  </w:rPr>
                </m:ctrlPr>
              </m:sSubSupPr>
              <m:e>
                <m:r>
                  <w:rPr>
                    <w:rFonts w:ascii="Cambria Math" w:hAnsi="Cambria Math"/>
                  </w:rPr>
                  <m:t>m</m:t>
                </m:r>
              </m:e>
              <m:sub>
                <m:r>
                  <w:rPr>
                    <w:rFonts w:ascii="Cambria Math" w:hAnsi="Cambria Math"/>
                  </w:rPr>
                  <m:t>j</m:t>
                </m:r>
              </m:sub>
              <m:sup>
                <m:r>
                  <w:rPr>
                    <w:rFonts w:ascii="Cambria Math" w:hAnsi="Cambria Math"/>
                  </w:rPr>
                  <m:t>l</m:t>
                </m:r>
              </m:sup>
            </m:sSubSup>
          </m:e>
        </m:eqArr>
      </m:oMath>
      <w:r>
        <w:tab/>
        <w:t>(2)</w:t>
      </w:r>
    </w:p>
    <w:p w14:paraId="064D702E" w14:textId="77777777" w:rsidR="00D61B80" w:rsidRDefault="00D00DF8">
      <w:pPr>
        <w:pStyle w:val="FirstParagraph"/>
        <w:jc w:val="both"/>
      </w:pPr>
      <w:r>
        <w:t xml:space="preserve">Where </w:t>
      </w:r>
      <m:oMath>
        <m:r>
          <w:rPr>
            <w:rFonts w:ascii="Cambria Math" w:hAnsi="Cambria Math"/>
          </w:rPr>
          <m:t>⊗</m:t>
        </m:r>
      </m:oMath>
      <w:r>
        <w:t xml:space="preserve"> and </w:t>
      </w:r>
      <m:oMath>
        <m:bar>
          <m:barPr>
            <m:pos m:val="top"/>
            <m:ctrlPr>
              <w:rPr>
                <w:rFonts w:ascii="Cambria Math" w:hAnsi="Cambria Math"/>
              </w:rPr>
            </m:ctrlPr>
          </m:barPr>
          <m:e>
            <m:bar>
              <m:barPr>
                <m:ctrlPr>
                  <w:rPr>
                    <w:rFonts w:ascii="Cambria Math" w:hAnsi="Cambria Math"/>
                  </w:rPr>
                </m:ctrlPr>
              </m:barPr>
              <m:e>
                <m:r>
                  <w:rPr>
                    <w:rFonts w:ascii="Cambria Math" w:hAnsi="Cambria Math"/>
                  </w:rPr>
                  <m:t>⊗</m:t>
                </m:r>
              </m:e>
            </m:bar>
          </m:e>
        </m:bar>
      </m:oMath>
      <w:r>
        <w:t xml:space="preserve"> are the dyadic and symmetric product of second order tensors, respectively. To express the stiffness tensor obtained from the homogenization process with the Zysset-Curnier model, it had to be transformed into the fabric coordinate system using a coordinates transformation formula (see Equation </w:t>
      </w:r>
      <w:hyperlink w:anchor="Eq203p">
        <w:r>
          <w:rPr>
            <w:rStyle w:val="LienInternet"/>
          </w:rPr>
          <w:t>3</w:t>
        </w:r>
      </w:hyperlink>
      <w:r>
        <w:t>) and projected onto orthotropy, leading to 12 components.</w:t>
      </w:r>
    </w:p>
    <w:p w14:paraId="63D54ABB" w14:textId="77777777" w:rsidR="00D61B80" w:rsidRDefault="00D00DF8">
      <w:pPr>
        <w:pStyle w:val="Textkrper"/>
        <w:tabs>
          <w:tab w:val="left" w:pos="3233"/>
          <w:tab w:val="left" w:pos="8179"/>
        </w:tabs>
      </w:pPr>
      <w:r>
        <w:tab/>
      </w:r>
      <m:oMath>
        <m:sSub>
          <m:sSubPr>
            <m:ctrlPr>
              <w:rPr>
                <w:rFonts w:ascii="Cambria Math" w:hAnsi="Cambria Math"/>
              </w:rPr>
            </m:ctrlPr>
          </m:sSubPr>
          <m:e>
            <m:r>
              <w:rPr>
                <w:rFonts w:ascii="Cambria Math" w:hAnsi="Cambria Math"/>
              </w:rPr>
              <m:t>S</m:t>
            </m:r>
          </m:e>
          <m:sub>
            <m:r>
              <w:rPr>
                <w:rFonts w:ascii="Cambria Math" w:hAnsi="Cambria Math"/>
              </w:rPr>
              <m:t>ijkl</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m:t>
            </m:r>
          </m:sub>
        </m:sSub>
        <m:sSub>
          <m:sSubPr>
            <m:ctrlPr>
              <w:rPr>
                <w:rFonts w:ascii="Cambria Math" w:hAnsi="Cambria Math"/>
              </w:rPr>
            </m:ctrlPr>
          </m:sSubPr>
          <m:e>
            <m:r>
              <w:rPr>
                <w:rFonts w:ascii="Cambria Math" w:hAnsi="Cambria Math"/>
              </w:rPr>
              <m:t>Q</m:t>
            </m:r>
          </m:e>
          <m:sub>
            <m:r>
              <w:rPr>
                <w:rFonts w:ascii="Cambria Math" w:hAnsi="Cambria Math"/>
              </w:rPr>
              <m:t>jn</m:t>
            </m:r>
          </m:sub>
        </m:sSub>
        <m:sSub>
          <m:sSubPr>
            <m:ctrlPr>
              <w:rPr>
                <w:rFonts w:ascii="Cambria Math" w:hAnsi="Cambria Math"/>
              </w:rPr>
            </m:ctrlPr>
          </m:sSubPr>
          <m:e>
            <m:r>
              <w:rPr>
                <w:rFonts w:ascii="Cambria Math" w:hAnsi="Cambria Math"/>
              </w:rPr>
              <m:t>Q</m:t>
            </m:r>
          </m:e>
          <m:sub>
            <m:r>
              <w:rPr>
                <w:rFonts w:ascii="Cambria Math" w:hAnsi="Cambria Math"/>
              </w:rPr>
              <m:t>ko</m:t>
            </m:r>
          </m:sub>
        </m:sSub>
        <m:sSub>
          <m:sSubPr>
            <m:ctrlPr>
              <w:rPr>
                <w:rFonts w:ascii="Cambria Math" w:hAnsi="Cambria Math"/>
              </w:rPr>
            </m:ctrlPr>
          </m:sSubPr>
          <m:e>
            <m:r>
              <w:rPr>
                <w:rFonts w:ascii="Cambria Math" w:hAnsi="Cambria Math"/>
              </w:rPr>
              <m:t>Q</m:t>
            </m:r>
          </m:e>
          <m:sub>
            <m:r>
              <w:rPr>
                <w:rFonts w:ascii="Cambria Math" w:hAnsi="Cambria Math"/>
              </w:rPr>
              <m:t>lp</m:t>
            </m:r>
          </m:sub>
        </m:sSub>
        <m:sSub>
          <m:sSubPr>
            <m:ctrlPr>
              <w:rPr>
                <w:rFonts w:ascii="Cambria Math" w:hAnsi="Cambria Math"/>
              </w:rPr>
            </m:ctrlPr>
          </m:sSubPr>
          <m:e>
            <m:r>
              <w:rPr>
                <w:rFonts w:ascii="Cambria Math" w:hAnsi="Cambria Math"/>
              </w:rPr>
              <m:t>S</m:t>
            </m:r>
          </m:e>
          <m:sub>
            <m:r>
              <w:rPr>
                <w:rFonts w:ascii="Cambria Math" w:hAnsi="Cambria Math"/>
              </w:rPr>
              <m:t>mnop</m:t>
            </m:r>
          </m:sub>
        </m:sSub>
      </m:oMath>
      <w:r>
        <w:tab/>
        <w:t>(3)</w:t>
      </w:r>
    </w:p>
    <w:p w14:paraId="08A0E6B7" w14:textId="30A848EE" w:rsidR="00D61B80" w:rsidRDefault="00D00DF8">
      <w:pPr>
        <w:pStyle w:val="FirstParagraph"/>
        <w:jc w:val="both"/>
      </w:pPr>
      <w:r>
        <w:t xml:space="preserve">Where </w:t>
      </w:r>
      <m:oMath>
        <m:r>
          <w:rPr>
            <w:rFonts w:ascii="Cambria Math" w:hAnsi="Cambria Math"/>
          </w:rPr>
          <m:t>S'</m:t>
        </m:r>
      </m:oMath>
      <w:r>
        <w:t xml:space="preserve"> and </w:t>
      </w:r>
      <m:oMath>
        <m:r>
          <w:rPr>
            <w:rFonts w:ascii="Cambria Math" w:hAnsi="Cambria Math"/>
          </w:rPr>
          <m:t>S</m:t>
        </m:r>
      </m:oMath>
      <w:r>
        <w:t xml:space="preserve"> are the transformed and the original stiffness tensor respectively and </w:t>
      </w:r>
      <m:oMath>
        <m:r>
          <w:rPr>
            <w:rFonts w:ascii="Cambria Math" w:hAnsi="Cambria Math"/>
          </w:rPr>
          <m:t>Q</m:t>
        </m:r>
      </m:oMath>
      <w:r>
        <w:t xml:space="preserve"> is the orthogonal matrix that maps the original coordinate system into the new one (fabric). The Zysset-Curnier model is built with the assumption of orthotropy and homogeneity. However, the trabecular structure is not perfectly homogeneous. </w:t>
      </w:r>
      <w:del w:id="127" w:author="Schenk, Denis Elia (ARTORG)" w:date="2021-06-25T10:56:00Z">
        <w:r w:rsidDel="00214883">
          <w:delText>In order to</w:delText>
        </w:r>
      </w:del>
      <w:ins w:id="128" w:author="Schenk, Denis Elia (ARTORG)" w:date="2021-06-25T10:56:00Z">
        <w:r w:rsidR="00214883">
          <w:t>To</w:t>
        </w:r>
      </w:ins>
      <w:r>
        <w:t xml:space="preserve"> assess the ROI heterogeneity, a coefficient of variation (CV) is computed according to </w:t>
      </w:r>
      <w:proofErr w:type="spellStart"/>
      <w:r>
        <w:t>Panyasantisuk</w:t>
      </w:r>
      <w:proofErr w:type="spellEnd"/>
      <w:r>
        <w:t xml:space="preserve"> et al. (2015): the ROI is divided into eight identical sub-cubes and BV/TV is computed for each of them. The CV is defined as the ratio between the standard deviation of these BV/TV and the mean value (Equation </w:t>
      </w:r>
      <w:hyperlink w:anchor="Eq203">
        <w:r>
          <w:rPr>
            <w:rStyle w:val="LienInternet"/>
          </w:rPr>
          <w:t>4</w:t>
        </w:r>
      </w:hyperlink>
      <w:r>
        <w:t>).</w:t>
      </w:r>
    </w:p>
    <w:p w14:paraId="1FBFBAD9" w14:textId="77777777" w:rsidR="00D61B80" w:rsidRDefault="00D00DF8">
      <w:pPr>
        <w:pStyle w:val="Textkrper"/>
        <w:tabs>
          <w:tab w:val="left" w:pos="3033"/>
          <w:tab w:val="left" w:pos="8179"/>
        </w:tabs>
      </w:pPr>
      <w:r>
        <w:tab/>
      </w:r>
      <m:oMath>
        <m:r>
          <w:rPr>
            <w:rFonts w:ascii="Cambria Math" w:hAnsi="Cambria Math"/>
          </w:rPr>
          <m:t>CV=</m:t>
        </m:r>
        <m:f>
          <m:fPr>
            <m:ctrlPr>
              <w:rPr>
                <w:rFonts w:ascii="Cambria Math" w:hAnsi="Cambria Math"/>
              </w:rPr>
            </m:ctrlPr>
          </m:fPr>
          <m:num>
            <m:r>
              <w:rPr>
                <w:rFonts w:ascii="Cambria Math" w:hAnsi="Cambria Math"/>
              </w:rPr>
              <m:t>SD</m:t>
            </m:r>
            <m:d>
              <m:dPr>
                <m:ctrlPr>
                  <w:rPr>
                    <w:rFonts w:ascii="Cambria Math" w:hAnsi="Cambria Math"/>
                  </w:rPr>
                </m:ctrlPr>
              </m:dPr>
              <m:e>
                <m:r>
                  <w:rPr>
                    <w:rFonts w:ascii="Cambria Math" w:hAnsi="Cambria Math"/>
                  </w:rPr>
                  <m:t>B</m:t>
                </m:r>
                <m:f>
                  <m:fPr>
                    <m:type m:val="lin"/>
                    <m:ctrlPr>
                      <w:rPr>
                        <w:rFonts w:ascii="Cambria Math" w:hAnsi="Cambria Math"/>
                      </w:rPr>
                    </m:ctrlPr>
                  </m:fPr>
                  <m:num>
                    <m:r>
                      <w:rPr>
                        <w:rFonts w:ascii="Cambria Math" w:hAnsi="Cambria Math"/>
                      </w:rPr>
                      <m:t>V</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subcubes</m:t>
                    </m:r>
                  </m:sub>
                </m:sSub>
              </m:e>
            </m:d>
          </m:num>
          <m:den>
            <m:r>
              <w:rPr>
                <w:rFonts w:ascii="Cambria Math" w:hAnsi="Cambria Math"/>
              </w:rPr>
              <m:t>mean</m:t>
            </m:r>
            <m:d>
              <m:dPr>
                <m:ctrlPr>
                  <w:rPr>
                    <w:rFonts w:ascii="Cambria Math" w:hAnsi="Cambria Math"/>
                  </w:rPr>
                </m:ctrlPr>
              </m:dPr>
              <m:e>
                <m:r>
                  <w:rPr>
                    <w:rFonts w:ascii="Cambria Math" w:hAnsi="Cambria Math"/>
                  </w:rPr>
                  <m:t>B</m:t>
                </m:r>
                <m:f>
                  <m:fPr>
                    <m:type m:val="lin"/>
                    <m:ctrlPr>
                      <w:rPr>
                        <w:rFonts w:ascii="Cambria Math" w:hAnsi="Cambria Math"/>
                      </w:rPr>
                    </m:ctrlPr>
                  </m:fPr>
                  <m:num>
                    <m:r>
                      <w:rPr>
                        <w:rFonts w:ascii="Cambria Math" w:hAnsi="Cambria Math"/>
                      </w:rPr>
                      <m:t>V</m:t>
                    </m:r>
                  </m:num>
                  <m:den>
                    <m:r>
                      <w:rPr>
                        <w:rFonts w:ascii="Cambria Math" w:hAnsi="Cambria Math"/>
                      </w:rPr>
                      <m:t>T</m:t>
                    </m:r>
                  </m:den>
                </m:f>
                <m:sSub>
                  <m:sSubPr>
                    <m:ctrlPr>
                      <w:rPr>
                        <w:rFonts w:ascii="Cambria Math" w:hAnsi="Cambria Math"/>
                      </w:rPr>
                    </m:ctrlPr>
                  </m:sSubPr>
                  <m:e>
                    <m:r>
                      <w:rPr>
                        <w:rFonts w:ascii="Cambria Math" w:hAnsi="Cambria Math"/>
                      </w:rPr>
                      <m:t>V</m:t>
                    </m:r>
                  </m:e>
                  <m:sub>
                    <m:r>
                      <w:rPr>
                        <w:rFonts w:ascii="Cambria Math" w:hAnsi="Cambria Math"/>
                      </w:rPr>
                      <m:t>subcubes</m:t>
                    </m:r>
                  </m:sub>
                </m:sSub>
              </m:e>
            </m:d>
          </m:den>
        </m:f>
      </m:oMath>
      <w:bookmarkStart w:id="129" w:name="image-analysis"/>
      <w:bookmarkEnd w:id="129"/>
      <w:r>
        <w:tab/>
        <w:t>(4)</w:t>
      </w:r>
    </w:p>
    <w:p w14:paraId="196FCB6F" w14:textId="77777777" w:rsidR="00D61B80" w:rsidRDefault="00D00DF8">
      <w:pPr>
        <w:pStyle w:val="berschrift2"/>
      </w:pPr>
      <w:commentRangeStart w:id="130"/>
      <w:r>
        <w:t>Statistics</w:t>
      </w:r>
      <w:commentRangeEnd w:id="130"/>
      <w:r w:rsidR="00214883">
        <w:rPr>
          <w:rStyle w:val="Kommentarzeichen"/>
          <w:rFonts w:asciiTheme="minorHAnsi" w:eastAsiaTheme="minorHAnsi" w:hAnsiTheme="minorHAnsi" w:cstheme="minorBidi"/>
          <w:b w:val="0"/>
          <w:bCs w:val="0"/>
          <w:color w:val="auto"/>
        </w:rPr>
        <w:commentReference w:id="130"/>
      </w:r>
    </w:p>
    <w:p w14:paraId="70DC286E" w14:textId="77777777" w:rsidR="00D61B80" w:rsidRDefault="00D00DF8">
      <w:pPr>
        <w:pStyle w:val="FirstParagraph"/>
        <w:jc w:val="both"/>
      </w:pPr>
      <w:commentRangeStart w:id="131"/>
      <w:r>
        <w:t xml:space="preserve">The analyzed morphological parameters (BV/TV, Tb.N., Tb.Th., Tb.Sp., and Tb.Sp.SD, SMI, DA, and CV) were compared between the healthy and the OI groups. As the groups do not have similar distributions of age and sex, a matching was performed by selecting similar individuals leading to identical mean and median age as well as identical gender distribution. For each parameter, the median value between the six ROIs from the same individual was computed. The median was preferred over the mean because it is less influenced by outliers. Normality of the distribution was assessed with QQ plot and Shapiro-Wilk test. CV had to be log-transformed to meet normal distribution assumption. Then, equal variances </w:t>
      </w:r>
      <w:proofErr w:type="gramStart"/>
      <w:r>
        <w:t>was</w:t>
      </w:r>
      <w:proofErr w:type="gramEnd"/>
      <w:r>
        <w:t xml:space="preserve"> assessed using Bartlett test or Brown-Forsythe test according to the normality distribution of the data. According to the normality and equal variances assumptions, t-test, Mann-Whitney </w:t>
      </w:r>
      <w:proofErr w:type="gramStart"/>
      <w:r>
        <w:t>test</w:t>
      </w:r>
      <w:proofErr w:type="gramEnd"/>
      <w:r>
        <w:t xml:space="preserve"> or a non-parametric permutation test was performed. The general significance level was set to 95% for all tests. Confidence intervals were computed for t-tested variables to quantify the difference in both groups means. As Mann-Whitney tests are performed on the median, only the corresponding p-value is presented. Finally, non-parametric permutation tests are less powerful but give an empirical 95% exclusion range and a p-value. If the difference in means belong to this exclusion range, it can be stated that group means are different with 95% certainty.</w:t>
      </w:r>
      <w:bookmarkStart w:id="132" w:name="statistics"/>
      <w:bookmarkEnd w:id="132"/>
      <w:commentRangeEnd w:id="131"/>
      <w:r w:rsidR="006617E0">
        <w:rPr>
          <w:rStyle w:val="Kommentarzeichen"/>
        </w:rPr>
        <w:commentReference w:id="131"/>
      </w:r>
    </w:p>
    <w:p w14:paraId="4907EC43" w14:textId="77777777" w:rsidR="00D61B80" w:rsidRDefault="00D00DF8">
      <w:pPr>
        <w:pStyle w:val="berschrift2"/>
      </w:pPr>
      <w:commentRangeStart w:id="133"/>
      <w:r>
        <w:lastRenderedPageBreak/>
        <w:t>Linear Regression</w:t>
      </w:r>
      <w:commentRangeEnd w:id="133"/>
      <w:r w:rsidR="00214883">
        <w:rPr>
          <w:rStyle w:val="Kommentarzeichen"/>
          <w:rFonts w:asciiTheme="minorHAnsi" w:eastAsiaTheme="minorHAnsi" w:hAnsiTheme="minorHAnsi" w:cstheme="minorBidi"/>
          <w:b w:val="0"/>
          <w:bCs w:val="0"/>
          <w:color w:val="auto"/>
        </w:rPr>
        <w:commentReference w:id="133"/>
      </w:r>
    </w:p>
    <w:p w14:paraId="4FFF9A2F" w14:textId="77777777" w:rsidR="00D61B80" w:rsidRDefault="00D00DF8">
      <w:pPr>
        <w:pStyle w:val="FirstParagraph"/>
        <w:jc w:val="both"/>
      </w:pPr>
      <w:commentRangeStart w:id="134"/>
      <w:r>
        <w:t>The orthotropic stiffness tensors obtained after transformation onto fabric coordinate system were then used to perform a multiple linear regression with the Zysset-</w:t>
      </w:r>
      <w:proofErr w:type="spellStart"/>
      <w:r>
        <w:t>Curnier</w:t>
      </w:r>
      <w:proofErr w:type="spellEnd"/>
      <w:r>
        <w:t xml:space="preserve"> model. Standard linear models assume independent and identically distributed (</w:t>
      </w:r>
      <w:proofErr w:type="spellStart"/>
      <w:r>
        <w:t>iid</w:t>
      </w:r>
      <w:proofErr w:type="spellEnd"/>
      <w:r>
        <w:t xml:space="preserve">) variables. As this assumption was violated by the fact that six ROIs were analyzed per individual, a linear mixed-effect model was preferred. This last model, shown in Equation </w:t>
      </w:r>
      <w:hyperlink w:anchor="Eq204">
        <w:r>
          <w:rPr>
            <w:rStyle w:val="LienInternet"/>
          </w:rPr>
          <w:t>5</w:t>
        </w:r>
      </w:hyperlink>
      <w:r>
        <w:t xml:space="preserve"> in Laird-Ware form (Laird and Ware 1982), considered the non-independence of ROIs from the same individual. A more detailed form of this model is presented in Appendix </w:t>
      </w:r>
      <w:hyperlink w:anchor="A1">
        <w:r>
          <w:rPr>
            <w:rStyle w:val="LienInternet"/>
          </w:rPr>
          <w:t>A</w:t>
        </w:r>
      </w:hyperlink>
      <w:r>
        <w:t>.</w:t>
      </w:r>
    </w:p>
    <w:p w14:paraId="1BCAE0BB" w14:textId="77777777" w:rsidR="00D61B80" w:rsidRDefault="00D00DF8">
      <w:pPr>
        <w:pStyle w:val="Textkrper"/>
        <w:tabs>
          <w:tab w:val="left" w:pos="2883"/>
          <w:tab w:val="left" w:pos="8179"/>
        </w:tabs>
      </w:pPr>
      <w:r>
        <w:tab/>
      </w:r>
      <m:oMath>
        <m:r>
          <w:rPr>
            <w:rFonts w:ascii="Cambria Math" w:hAnsi="Cambria Math"/>
          </w:rPr>
          <m:t>y=Xβ+Zδ+ϵ</m:t>
        </m:r>
        <m:r>
          <m:rPr>
            <m:lit/>
            <m:nor/>
          </m:rPr>
          <w:rPr>
            <w:rFonts w:ascii="Cambria Math" w:hAnsi="Cambria Math"/>
          </w:rPr>
          <m:t>with</m:t>
        </m:r>
        <m:r>
          <w:rPr>
            <w:rFonts w:ascii="Cambria Math" w:hAnsi="Cambria Math"/>
          </w:rPr>
          <m:t>y=</m:t>
        </m:r>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rc</m:t>
                </m:r>
              </m:sub>
            </m:sSub>
          </m:e>
        </m:d>
      </m:oMath>
      <w:r>
        <w:tab/>
        <w:t>(5)</w:t>
      </w:r>
    </w:p>
    <w:p w14:paraId="511C2FBD" w14:textId="77777777" w:rsidR="00D61B80" w:rsidRDefault="00D00DF8">
      <w:pPr>
        <w:pStyle w:val="FirstParagraph"/>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rc</m:t>
            </m:r>
          </m:sub>
        </m:sSub>
      </m:oMath>
      <w:r>
        <w:t xml:space="preserve"> is the </w:t>
      </w:r>
      <m:oMath>
        <m:r>
          <w:rPr>
            <w:rFonts w:ascii="Cambria Math" w:hAnsi="Cambria Math"/>
          </w:rPr>
          <m:t>r</m:t>
        </m:r>
      </m:oMath>
      <w:r>
        <w:t xml:space="preserve">th row and </w:t>
      </w:r>
      <m:oMath>
        <m:r>
          <w:rPr>
            <w:rFonts w:ascii="Cambria Math" w:hAnsi="Cambria Math"/>
          </w:rPr>
          <m:t>c</m:t>
        </m:r>
      </m:oMath>
      <w:r>
        <w:t xml:space="preserve">th column of the non-zero element of the orthotropic stiffness tensor </w:t>
      </w:r>
      <m:oMath>
        <m:r>
          <w:rPr>
            <w:rFonts w:ascii="Cambria Math" w:hAnsi="Cambria Math"/>
          </w:rPr>
          <m:t>S</m:t>
        </m:r>
      </m:oMath>
      <w:r>
        <w:t xml:space="preserve"> in Mandel notation (Mandel 1965), </w:t>
      </w:r>
      <m:oMath>
        <m:r>
          <w:rPr>
            <w:rFonts w:ascii="Cambria Math" w:hAnsi="Cambria Math"/>
          </w:rPr>
          <m:t>X</m:t>
        </m:r>
      </m:oMath>
      <w:r>
        <w:t xml:space="preserve"> is a </w:t>
      </w:r>
      <m:oMath>
        <m:r>
          <w:rPr>
            <w:rFonts w:ascii="Cambria Math" w:hAnsi="Cambria Math"/>
          </w:rPr>
          <m:t>12n</m:t>
        </m:r>
      </m:oMath>
      <w:r>
        <w:t>x</w:t>
      </w:r>
      <m:oMath>
        <m:r>
          <w:rPr>
            <w:rFonts w:ascii="Cambria Math" w:hAnsi="Cambria Math"/>
          </w:rPr>
          <m:t>p</m:t>
        </m:r>
      </m:oMath>
      <w:r>
        <w:t xml:space="preserve"> design matrix containing the the BV/TV and fabric info of the </w:t>
      </w:r>
      <m:oMath>
        <m:r>
          <w:rPr>
            <w:rFonts w:ascii="Cambria Math" w:hAnsi="Cambria Math"/>
          </w:rPr>
          <m:t>n</m:t>
        </m:r>
      </m:oMath>
      <w:r>
        <w:t xml:space="preserve"> ROIs and </w:t>
      </w:r>
      <m:oMath>
        <m:r>
          <w:rPr>
            <w:rFonts w:ascii="Cambria Math" w:hAnsi="Cambria Math"/>
          </w:rPr>
          <m:t>β</m:t>
        </m:r>
      </m:oMath>
      <w:r>
        <w:t xml:space="preserve"> is a </w:t>
      </w:r>
      <m:oMath>
        <m:r>
          <w:rPr>
            <w:rFonts w:ascii="Cambria Math" w:hAnsi="Cambria Math"/>
          </w:rPr>
          <m:t>p</m:t>
        </m:r>
      </m:oMath>
      <w:r>
        <w:t>x1 vector of fixed effects containing model param</w:t>
      </w:r>
      <w:proofErr w:type="spellStart"/>
      <w:r>
        <w:t>eters</w:t>
      </w:r>
      <w:proofErr w:type="spellEnd"/>
      <w:r>
        <w:t xml:space="preserve">. </w:t>
      </w:r>
      <m:oMath>
        <m:r>
          <w:rPr>
            <w:rFonts w:ascii="Cambria Math" w:hAnsi="Cambria Math"/>
          </w:rPr>
          <m:t>Z</m:t>
        </m:r>
      </m:oMath>
      <w:r>
        <w:t xml:space="preserve"> is a </w:t>
      </w:r>
      <m:oMath>
        <m:r>
          <w:rPr>
            <w:rFonts w:ascii="Cambria Math" w:hAnsi="Cambria Math"/>
          </w:rPr>
          <m:t>12n</m:t>
        </m:r>
      </m:oMath>
      <w:r>
        <w:t>x</w:t>
      </w:r>
      <m:oMath>
        <m:r>
          <w:rPr>
            <w:rFonts w:ascii="Cambria Math" w:hAnsi="Cambria Math"/>
          </w:rPr>
          <m:t>f</m:t>
        </m:r>
      </m:oMath>
      <w:r>
        <w:t xml:space="preserve"> design matrix which contains data with individual dependence and </w:t>
      </w:r>
      <m:oMath>
        <m:r>
          <w:rPr>
            <w:rFonts w:ascii="Cambria Math" w:hAnsi="Cambria Math"/>
          </w:rPr>
          <m:t>δ</m:t>
        </m:r>
      </m:oMath>
      <w:r>
        <w:t xml:space="preserve"> is a </w:t>
      </w:r>
      <m:oMath>
        <m:r>
          <w:rPr>
            <w:rFonts w:ascii="Cambria Math" w:hAnsi="Cambria Math"/>
          </w:rPr>
          <m:t>f</m:t>
        </m:r>
      </m:oMath>
      <w:r>
        <w:t xml:space="preserve">x1 vector composed of random </w:t>
      </w:r>
      <w:proofErr w:type="gramStart"/>
      <w:r>
        <w:t>factors.</w:t>
      </w:r>
      <w:proofErr w:type="gramEnd"/>
      <w:r>
        <w:t xml:space="preserve"> Finally, </w:t>
      </w:r>
      <m:oMath>
        <m:r>
          <w:rPr>
            <w:rFonts w:ascii="Cambria Math" w:hAnsi="Cambria Math"/>
          </w:rPr>
          <m:t>ϵ</m:t>
        </m:r>
      </m:oMath>
      <w:r>
        <w:t xml:space="preserve"> is a </w:t>
      </w:r>
      <m:oMath>
        <m:r>
          <w:rPr>
            <w:rFonts w:ascii="Cambria Math" w:hAnsi="Cambria Math"/>
          </w:rPr>
          <m:t>12n</m:t>
        </m:r>
      </m:oMath>
      <w:r>
        <w:t xml:space="preserve">x1 vector containing the regression residuals. As </w:t>
      </w:r>
      <m:oMath>
        <m:r>
          <w:rPr>
            <w:rFonts w:ascii="Cambria Math" w:hAnsi="Cambria Math"/>
          </w:rPr>
          <m:t>k</m:t>
        </m:r>
      </m:oMath>
      <w:r>
        <w:t xml:space="preserve"> and </w:t>
      </w:r>
      <m:oMath>
        <m:r>
          <w:rPr>
            <w:rFonts w:ascii="Cambria Math" w:hAnsi="Cambria Math"/>
          </w:rPr>
          <m:t>l</m:t>
        </m:r>
      </m:oMath>
      <w:r>
        <w:t xml:space="preserve"> are exponents, the regression was perfo</w:t>
      </w:r>
      <w:proofErr w:type="spellStart"/>
      <w:r>
        <w:t>rmed</w:t>
      </w:r>
      <w:proofErr w:type="spellEnd"/>
      <w:r>
        <w:t xml:space="preserve"> on the log space.</w:t>
      </w:r>
    </w:p>
    <w:p w14:paraId="41603C47" w14:textId="77777777" w:rsidR="00D61B80" w:rsidRDefault="00D00DF8">
      <w:pPr>
        <w:pStyle w:val="FirstParagraph"/>
        <w:jc w:val="both"/>
      </w:pPr>
      <w:r>
        <w:t xml:space="preserve">The linear regression was performed on both group (healthy and OI) separately. To improve the fit quality, the data sets were filtered. The aim here was to filter out ROIs violating the assumption of homogeneity. Therefore, analogously to the work of </w:t>
      </w:r>
      <w:proofErr w:type="spellStart"/>
      <w:r>
        <w:t>Panyasantisuk</w:t>
      </w:r>
      <w:proofErr w:type="spellEnd"/>
      <w:r>
        <w:t xml:space="preserve"> et al. (2015), a fixed threshold for the CV was used. To simplify comparison, we used the same value 0.263 as exclusion criterion (</w:t>
      </w:r>
      <w:proofErr w:type="spellStart"/>
      <w:r>
        <w:t>Panyasantisuk</w:t>
      </w:r>
      <w:proofErr w:type="spellEnd"/>
      <w:r>
        <w:t xml:space="preserve"> et al. 2015). Then, the relation between BV/TV and CV was assessed using Spearman’s correlation coefficient. To compare the stiffness constants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between the groups, regression must be performed on identical value ranges. Therefore, a matching was performed for BV/TV and DA to find corresponding control ROIs for ea</w:t>
      </w:r>
      <w:proofErr w:type="spellStart"/>
      <w:r>
        <w:t>ch</w:t>
      </w:r>
      <w:proofErr w:type="spellEnd"/>
      <w:r>
        <w:t xml:space="preserve"> OI in the filtered groups. Best correspondences were </w:t>
      </w:r>
      <w:proofErr w:type="gramStart"/>
      <w:r>
        <w:t>kept</w:t>
      </w:r>
      <w:proofErr w:type="gramEnd"/>
      <w:r>
        <w:t xml:space="preserve"> and duplicates were dropped. Finally, as the regression was performed in the log space, slight differences in the exponents (</w:t>
      </w:r>
      <m:oMath>
        <m:r>
          <w:rPr>
            <w:rFonts w:ascii="Cambria Math" w:hAnsi="Cambria Math"/>
          </w:rPr>
          <m:t>k</m:t>
        </m:r>
      </m:oMath>
      <w:r>
        <w:t xml:space="preserve"> and </w:t>
      </w:r>
      <m:oMath>
        <m:r>
          <w:rPr>
            <w:rFonts w:ascii="Cambria Math" w:hAnsi="Cambria Math"/>
          </w:rPr>
          <m:t>l</m:t>
        </m:r>
      </m:oMath>
      <w:r>
        <w:t>) would lead to important variation of the stiffness constants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so it was necessary to use identical exponents for both groups, weighting identically BV/TV and DA between regressions. The exponents were determined by grouping healthy and OI for regression. Then a modified system was used to perform the fit on separated groups, see Appendix </w:t>
      </w:r>
      <w:hyperlink w:anchor="A1">
        <w:r>
          <w:rPr>
            <w:rStyle w:val="LienInternet"/>
          </w:rPr>
          <w:t>A</w:t>
        </w:r>
      </w:hyperlink>
      <w:r>
        <w:t xml:space="preserve">, Equation </w:t>
      </w:r>
      <w:hyperlink w:anchor="EqA11">
        <w:r>
          <w:rPr>
            <w:rStyle w:val="LienInternet"/>
          </w:rPr>
          <w:t>12</w:t>
        </w:r>
      </w:hyperlink>
      <w:r>
        <w:t>.</w:t>
      </w:r>
    </w:p>
    <w:p w14:paraId="23F548BC" w14:textId="77777777" w:rsidR="00D61B80" w:rsidRDefault="00D00DF8">
      <w:pPr>
        <w:pStyle w:val="FirstParagraph"/>
        <w:jc w:val="both"/>
      </w:pPr>
      <w:r>
        <w:t xml:space="preserve">Another modification of the model was to add a regressor for the group variable (healthy or OI), </w:t>
      </w:r>
      <w:proofErr w:type="gramStart"/>
      <w:r>
        <w:t>i.e.</w:t>
      </w:r>
      <w:proofErr w:type="gramEnd"/>
      <w:r>
        <w:t xml:space="preserve"> add a column to the design matrix </w:t>
      </w:r>
      <m:oMath>
        <m:r>
          <w:rPr>
            <w:rFonts w:ascii="Cambria Math" w:hAnsi="Cambria Math"/>
          </w:rPr>
          <m:t>X</m:t>
        </m:r>
      </m:oMath>
      <w:r>
        <w:t xml:space="preserve"> and a row to the parameter vector </w:t>
      </w:r>
      <m:oMath>
        <m:r>
          <w:rPr>
            <w:rFonts w:ascii="Cambria Math" w:hAnsi="Cambria Math"/>
          </w:rPr>
          <m:t>β</m:t>
        </m:r>
      </m:oMath>
      <w:r>
        <w:t xml:space="preserve">. This modified model is compared to the original by analysis of covariance (ANCOVA) using the </w:t>
      </w:r>
      <w:proofErr w:type="gramStart"/>
      <w:r>
        <w:t>fixed-effects</w:t>
      </w:r>
      <w:proofErr w:type="gramEnd"/>
      <w:r>
        <w:t xml:space="preserve"> only to determine the statistical significance of the group. Implementation of this modification was performed according to (Fox 2016). A similar mixed-effect model was used to analyze the relation between </w:t>
      </w:r>
      <w:proofErr w:type="spellStart"/>
      <w:r>
        <w:t>tBMD</w:t>
      </w:r>
      <w:proofErr w:type="spellEnd"/>
      <w:r>
        <w:t xml:space="preserve"> and BV/TV and the significance of the group, see Appendix </w:t>
      </w:r>
      <w:hyperlink w:anchor="A1">
        <w:r>
          <w:rPr>
            <w:rStyle w:val="LienInternet"/>
          </w:rPr>
          <w:t>A</w:t>
        </w:r>
      </w:hyperlink>
      <w:r>
        <w:t xml:space="preserve"> Equation </w:t>
      </w:r>
      <w:hyperlink w:anchor="EqA14">
        <w:r>
          <w:rPr>
            <w:rStyle w:val="LienInternet"/>
          </w:rPr>
          <w:t>14</w:t>
        </w:r>
      </w:hyperlink>
      <w:r>
        <w:t xml:space="preserve">. The model used the BV/TV and the group (healthy or OI) as fixed variables and the individual as random variable. Moreover, to test the hypothesis of no interaction between the BV/TV and the group, </w:t>
      </w:r>
      <w:proofErr w:type="gramStart"/>
      <w:r>
        <w:t>i.e.</w:t>
      </w:r>
      <w:proofErr w:type="gramEnd"/>
      <w:r>
        <w:t xml:space="preserve"> the group has no significant influence on the </w:t>
      </w:r>
      <w:proofErr w:type="spellStart"/>
      <w:r>
        <w:t>tBMD</w:t>
      </w:r>
      <w:proofErr w:type="spellEnd"/>
      <w:r>
        <w:t xml:space="preserve"> versus BV/TV slope, the model was modified to add the interaction regressor (BV/TV x Group). The detailed linear systems for each model discussed here are available in </w:t>
      </w:r>
      <w:r>
        <w:lastRenderedPageBreak/>
        <w:t xml:space="preserve">Appendix </w:t>
      </w:r>
      <w:hyperlink w:anchor="A1">
        <w:r>
          <w:rPr>
            <w:rStyle w:val="LienInternet"/>
          </w:rPr>
          <w:t>A</w:t>
        </w:r>
      </w:hyperlink>
      <w:r>
        <w:t xml:space="preserve"> and a summary of the data sets used for the different methods is shown in Table </w:t>
      </w:r>
      <w:hyperlink w:anchor="Table1">
        <w:r>
          <w:rPr>
            <w:rStyle w:val="LienInternet"/>
          </w:rPr>
          <w:t>1</w:t>
        </w:r>
      </w:hyperlink>
      <w:r>
        <w:t>.</w:t>
      </w:r>
      <w:commentRangeEnd w:id="134"/>
      <w:r w:rsidR="008944CE">
        <w:rPr>
          <w:rStyle w:val="Kommentarzeichen"/>
        </w:rPr>
        <w:commentReference w:id="134"/>
      </w:r>
    </w:p>
    <w:p w14:paraId="13F41F14" w14:textId="77777777" w:rsidR="00D61B80" w:rsidRDefault="00D00DF8">
      <w:pPr>
        <w:pStyle w:val="FirstParagraph"/>
        <w:jc w:val="both"/>
      </w:pPr>
      <w:r>
        <w:t xml:space="preserve">The regression was performed using the </w:t>
      </w:r>
      <w:proofErr w:type="spellStart"/>
      <w:r>
        <w:rPr>
          <w:smallCaps/>
        </w:rPr>
        <w:t>statsmodels</w:t>
      </w:r>
      <w:proofErr w:type="spellEnd"/>
      <w:r>
        <w:t xml:space="preserve"> package from </w:t>
      </w:r>
      <w:r>
        <w:rPr>
          <w:smallCaps/>
        </w:rPr>
        <w:t>Python 3.6</w:t>
      </w:r>
      <w:r>
        <w:t xml:space="preserve">. Regression quality for the </w:t>
      </w:r>
      <w:proofErr w:type="spellStart"/>
      <w:r>
        <w:t>tBMD</w:t>
      </w:r>
      <w:proofErr w:type="spellEnd"/>
      <w:r>
        <w:t xml:space="preserve"> analysis was assessed using the Pearson correlation coefficient (</w:t>
      </w:r>
      <m:oMath>
        <m:sSup>
          <m:sSupPr>
            <m:ctrlPr>
              <w:rPr>
                <w:rFonts w:ascii="Cambria Math" w:hAnsi="Cambria Math"/>
              </w:rPr>
            </m:ctrlPr>
          </m:sSupPr>
          <m:e>
            <m:r>
              <w:rPr>
                <w:rFonts w:ascii="Cambria Math" w:hAnsi="Cambria Math"/>
              </w:rPr>
              <m:t>R</m:t>
            </m:r>
          </m:e>
          <m:sup>
            <m:r>
              <w:rPr>
                <w:rFonts w:ascii="Cambria Math" w:hAnsi="Cambria Math"/>
              </w:rPr>
              <m:t>2</m:t>
            </m:r>
          </m:sup>
        </m:sSup>
      </m:oMath>
      <w:r>
        <w:t>) and the standard error of the estimate (SE). Re</w:t>
      </w:r>
      <w:proofErr w:type="spellStart"/>
      <w:r>
        <w:t>gression</w:t>
      </w:r>
      <w:proofErr w:type="spellEnd"/>
      <w:r>
        <w:t xml:space="preserve"> on Zysset-</w:t>
      </w:r>
      <w:proofErr w:type="spellStart"/>
      <w:r>
        <w:t>Curnier</w:t>
      </w:r>
      <w:proofErr w:type="spellEnd"/>
      <w:r>
        <w:t xml:space="preserve"> model was assessed using the adjusted Pearson correlation coefficient squared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relative error between the orthotropic observed and the predicted tensor using norm of fourth-order tensors (NE), see Equation </w:t>
      </w:r>
      <w:hyperlink w:anchor="Eq205">
        <w:r>
          <w:rPr>
            <w:rStyle w:val="LienInternet"/>
          </w:rPr>
          <w:t>6</w:t>
        </w:r>
      </w:hyperlink>
      <w:r>
        <w:t xml:space="preserve"> and </w:t>
      </w:r>
      <w:hyperlink w:anchor="Eq206">
        <w:r>
          <w:rPr>
            <w:rStyle w:val="LienInternet"/>
          </w:rPr>
          <w:t>7</w:t>
        </w:r>
      </w:hyperlink>
      <w:r>
        <w:t>.</w:t>
      </w:r>
    </w:p>
    <w:p w14:paraId="17590062" w14:textId="77777777" w:rsidR="00D61B80" w:rsidRDefault="00D00DF8">
      <w:pPr>
        <w:pStyle w:val="Textkrper"/>
        <w:tabs>
          <w:tab w:val="left" w:pos="3332"/>
          <w:tab w:val="left" w:pos="8179"/>
        </w:tabs>
      </w:pPr>
      <w:r>
        <w:tab/>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r>
          <w:rPr>
            <w:rFonts w:ascii="Cambria Math" w:hAnsi="Cambria Math"/>
          </w:rPr>
          <m:t>=1-</m:t>
        </m:r>
        <m:f>
          <m:fPr>
            <m:ctrlPr>
              <w:rPr>
                <w:rFonts w:ascii="Cambria Math" w:hAnsi="Cambria Math"/>
              </w:rPr>
            </m:ctrlPr>
          </m:fPr>
          <m:num>
            <m:r>
              <w:rPr>
                <w:rFonts w:ascii="Cambria Math" w:hAnsi="Cambria Math"/>
              </w:rPr>
              <m:t>RSS</m:t>
            </m:r>
          </m:num>
          <m:den>
            <m:r>
              <w:rPr>
                <w:rFonts w:ascii="Cambria Math" w:hAnsi="Cambria Math"/>
              </w:rPr>
              <m:t>TSS</m:t>
            </m:r>
          </m:den>
        </m:f>
        <m:f>
          <m:fPr>
            <m:ctrlPr>
              <w:rPr>
                <w:rFonts w:ascii="Cambria Math" w:hAnsi="Cambria Math"/>
              </w:rPr>
            </m:ctrlPr>
          </m:fPr>
          <m:num>
            <m:d>
              <m:dPr>
                <m:ctrlPr>
                  <w:rPr>
                    <w:rFonts w:ascii="Cambria Math" w:hAnsi="Cambria Math"/>
                  </w:rPr>
                </m:ctrlPr>
              </m:dPr>
              <m:e>
                <m:r>
                  <w:rPr>
                    <w:rFonts w:ascii="Cambria Math" w:hAnsi="Cambria Math"/>
                  </w:rPr>
                  <m:t>12n-1</m:t>
                </m:r>
              </m:e>
            </m:d>
          </m:num>
          <m:den>
            <m:d>
              <m:dPr>
                <m:ctrlPr>
                  <w:rPr>
                    <w:rFonts w:ascii="Cambria Math" w:hAnsi="Cambria Math"/>
                  </w:rPr>
                </m:ctrlPr>
              </m:dPr>
              <m:e>
                <m:r>
                  <w:rPr>
                    <w:rFonts w:ascii="Cambria Math" w:hAnsi="Cambria Math"/>
                  </w:rPr>
                  <m:t>12n-p-1</m:t>
                </m:r>
              </m:e>
            </m:d>
          </m:den>
        </m:f>
      </m:oMath>
      <w:r>
        <w:tab/>
        <w:t>(6)</w:t>
      </w:r>
    </w:p>
    <w:p w14:paraId="4C707955" w14:textId="77777777" w:rsidR="00D61B80" w:rsidRDefault="00D00DF8">
      <w:pPr>
        <w:pStyle w:val="FirstParagraph"/>
      </w:pPr>
      <w:r>
        <w:t xml:space="preserve">Where RSS is the residual sum of squares and TSS is the total sum of squares </w:t>
      </w:r>
      <w:proofErr w:type="gramStart"/>
      <w:r>
        <w:t>i.e.</w:t>
      </w:r>
      <w:proofErr w:type="gramEnd"/>
      <w:r>
        <w:t xml:space="preserve"> sum of the square of the observations y. </w:t>
      </w:r>
      <m:oMath>
        <m:r>
          <w:rPr>
            <w:rFonts w:ascii="Cambria Math" w:hAnsi="Cambria Math"/>
          </w:rPr>
          <m:t>n</m:t>
        </m:r>
      </m:oMath>
      <w:r>
        <w:t xml:space="preserve"> is the number of ROIs and </w:t>
      </w:r>
      <m:oMath>
        <m:r>
          <w:rPr>
            <w:rFonts w:ascii="Cambria Math" w:hAnsi="Cambria Math"/>
          </w:rPr>
          <m:t>p</m:t>
        </m:r>
      </m:oMath>
      <w:r>
        <w:t xml:space="preserve"> the number of parameters.</w:t>
      </w:r>
    </w:p>
    <w:p w14:paraId="11EB8188" w14:textId="77777777" w:rsidR="00D61B80" w:rsidRPr="00677821" w:rsidRDefault="00D00DF8">
      <w:pPr>
        <w:pStyle w:val="Textkrper"/>
        <w:tabs>
          <w:tab w:val="left" w:pos="3418"/>
          <w:tab w:val="left" w:pos="8179"/>
        </w:tabs>
        <w:rPr>
          <w:lang w:val="fr-CH"/>
        </w:rPr>
      </w:pPr>
      <w:r>
        <w:tab/>
      </w:r>
      <m:oMath>
        <m:r>
          <m:rPr>
            <m:lit/>
            <m:nor/>
          </m:rPr>
          <w:rPr>
            <w:rFonts w:ascii="Cambria Math" w:hAnsi="Cambria Math"/>
            <w:lang w:val="fr-CH"/>
          </w:rPr>
          <m:t>NE</m:t>
        </m:r>
        <m:r>
          <w:rPr>
            <w:rFonts w:ascii="Cambria Math" w:hAnsi="Cambria Math"/>
            <w:lang w:val="fr-CH"/>
          </w:rPr>
          <m:t>=</m:t>
        </m:r>
        <m:rad>
          <m:radPr>
            <m:degHide m:val="1"/>
            <m:ctrlPr>
              <w:rPr>
                <w:rFonts w:ascii="Cambria Math" w:hAnsi="Cambria Math"/>
              </w:rPr>
            </m:ctrlPr>
          </m:radPr>
          <m:deg/>
          <m:e>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o</m:t>
                        </m:r>
                      </m:sub>
                    </m:sSub>
                    <m:r>
                      <w:rPr>
                        <w:rFonts w:ascii="Cambria Math" w:hAnsi="Cambria Math"/>
                        <w:lang w:val="fr-CH"/>
                      </w:rPr>
                      <m:t>-</m:t>
                    </m:r>
                    <m:sSub>
                      <m:sSubPr>
                        <m:ctrlPr>
                          <w:rPr>
                            <w:rFonts w:ascii="Cambria Math" w:hAnsi="Cambria Math"/>
                          </w:rPr>
                        </m:ctrlPr>
                      </m:sSubPr>
                      <m:e>
                        <m:r>
                          <w:rPr>
                            <w:rFonts w:ascii="Cambria Math" w:hAnsi="Cambria Math"/>
                          </w:rPr>
                          <m:t>S</m:t>
                        </m:r>
                      </m:e>
                      <m:sub>
                        <m:r>
                          <w:rPr>
                            <w:rFonts w:ascii="Cambria Math" w:hAnsi="Cambria Math"/>
                          </w:rPr>
                          <m:t>p</m:t>
                        </m:r>
                      </m:sub>
                    </m:sSub>
                  </m:e>
                </m:d>
                <m:r>
                  <w:rPr>
                    <w:rFonts w:ascii="Cambria Math" w:hAnsi="Cambria Math"/>
                    <w:lang w:val="fr-C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o</m:t>
                        </m:r>
                      </m:sub>
                    </m:sSub>
                    <m:r>
                      <w:rPr>
                        <w:rFonts w:ascii="Cambria Math" w:hAnsi="Cambria Math"/>
                        <w:lang w:val="fr-CH"/>
                      </w:rPr>
                      <m:t>-</m:t>
                    </m:r>
                    <m:sSub>
                      <m:sSubPr>
                        <m:ctrlPr>
                          <w:rPr>
                            <w:rFonts w:ascii="Cambria Math" w:hAnsi="Cambria Math"/>
                          </w:rPr>
                        </m:ctrlPr>
                      </m:sSubPr>
                      <m:e>
                        <m:r>
                          <w:rPr>
                            <w:rFonts w:ascii="Cambria Math" w:hAnsi="Cambria Math"/>
                          </w:rPr>
                          <m:t>S</m:t>
                        </m:r>
                      </m:e>
                      <m:sub>
                        <m:r>
                          <w:rPr>
                            <w:rFonts w:ascii="Cambria Math" w:hAnsi="Cambria Math"/>
                          </w:rPr>
                          <m:t>p</m:t>
                        </m:r>
                      </m:sub>
                    </m:sSub>
                  </m:e>
                </m:d>
              </m:num>
              <m:den>
                <m:sSub>
                  <m:sSubPr>
                    <m:ctrlPr>
                      <w:rPr>
                        <w:rFonts w:ascii="Cambria Math" w:hAnsi="Cambria Math"/>
                      </w:rPr>
                    </m:ctrlPr>
                  </m:sSubPr>
                  <m:e>
                    <m:r>
                      <w:rPr>
                        <w:rFonts w:ascii="Cambria Math" w:hAnsi="Cambria Math"/>
                      </w:rPr>
                      <m:t>S</m:t>
                    </m:r>
                  </m:e>
                  <m:sub>
                    <m:r>
                      <w:rPr>
                        <w:rFonts w:ascii="Cambria Math" w:hAnsi="Cambria Math"/>
                      </w:rPr>
                      <m:t>o</m:t>
                    </m:r>
                  </m:sub>
                </m:sSub>
                <m:r>
                  <w:rPr>
                    <w:rFonts w:ascii="Cambria Math" w:hAnsi="Cambria Math"/>
                    <w:lang w:val="fr-CH"/>
                  </w:rPr>
                  <m:t>::</m:t>
                </m:r>
                <m:sSub>
                  <m:sSubPr>
                    <m:ctrlPr>
                      <w:rPr>
                        <w:rFonts w:ascii="Cambria Math" w:hAnsi="Cambria Math"/>
                      </w:rPr>
                    </m:ctrlPr>
                  </m:sSubPr>
                  <m:e>
                    <m:r>
                      <w:rPr>
                        <w:rFonts w:ascii="Cambria Math" w:hAnsi="Cambria Math"/>
                      </w:rPr>
                      <m:t>S</m:t>
                    </m:r>
                  </m:e>
                  <m:sub>
                    <m:r>
                      <w:rPr>
                        <w:rFonts w:ascii="Cambria Math" w:hAnsi="Cambria Math"/>
                      </w:rPr>
                      <m:t>o</m:t>
                    </m:r>
                  </m:sub>
                </m:sSub>
              </m:den>
            </m:f>
          </m:e>
        </m:rad>
      </m:oMath>
      <w:r w:rsidRPr="00677821">
        <w:rPr>
          <w:lang w:val="fr-CH"/>
        </w:rPr>
        <w:tab/>
        <w:t>(7)</w:t>
      </w:r>
    </w:p>
    <w:p w14:paraId="12D4F51B" w14:textId="77777777" w:rsidR="00D61B80" w:rsidRPr="00677821" w:rsidRDefault="00D61B80">
      <w:pPr>
        <w:pStyle w:val="Textkrper"/>
        <w:tabs>
          <w:tab w:val="left" w:pos="3418"/>
          <w:tab w:val="left" w:pos="8179"/>
        </w:tabs>
        <w:rPr>
          <w:lang w:val="fr-CH"/>
        </w:rPr>
      </w:pPr>
    </w:p>
    <w:p w14:paraId="0ECBD737" w14:textId="77777777" w:rsidR="00D61B80" w:rsidRDefault="00D00DF8">
      <w:pPr>
        <w:pStyle w:val="Tableau"/>
        <w:keepNext/>
        <w:jc w:val="center"/>
      </w:pPr>
      <w:r>
        <w:rPr>
          <w:b/>
          <w:bCs/>
        </w:rPr>
        <w:t xml:space="preserve">Table </w:t>
      </w:r>
      <w:r>
        <w:rPr>
          <w:b/>
          <w:bCs/>
        </w:rPr>
        <w:fldChar w:fldCharType="begin"/>
      </w:r>
      <w:r>
        <w:rPr>
          <w:b/>
          <w:bCs/>
        </w:rPr>
        <w:instrText>SEQ Tableau \* ARABIC</w:instrText>
      </w:r>
      <w:r>
        <w:rPr>
          <w:b/>
          <w:bCs/>
        </w:rPr>
        <w:fldChar w:fldCharType="separate"/>
      </w:r>
      <w:r>
        <w:rPr>
          <w:b/>
          <w:bCs/>
        </w:rPr>
        <w:t>1</w:t>
      </w:r>
      <w:r>
        <w:rPr>
          <w:b/>
          <w:bCs/>
        </w:rPr>
        <w:fldChar w:fldCharType="end"/>
      </w:r>
      <w:r>
        <w:t>: Summary of the data set used for different methods</w:t>
      </w:r>
    </w:p>
    <w:tbl>
      <w:tblPr>
        <w:tblStyle w:val="Table"/>
        <w:tblW w:w="9182" w:type="dxa"/>
        <w:tblInd w:w="168" w:type="dxa"/>
        <w:tblLook w:val="0020" w:firstRow="1" w:lastRow="0" w:firstColumn="0" w:lastColumn="0" w:noHBand="0" w:noVBand="0"/>
      </w:tblPr>
      <w:tblGrid>
        <w:gridCol w:w="9182"/>
      </w:tblGrid>
      <w:tr w:rsidR="00D61B80" w14:paraId="27C3E313" w14:textId="77777777">
        <w:tc>
          <w:tcPr>
            <w:tcW w:w="9182" w:type="dxa"/>
            <w:vAlign w:val="bottom"/>
          </w:tcPr>
          <w:p w14:paraId="3D0C1A9E" w14:textId="77777777" w:rsidR="00D61B80" w:rsidRDefault="00D61B80">
            <w:pPr>
              <w:pStyle w:val="Compact"/>
              <w:rPr>
                <w:sz w:val="12"/>
                <w:szCs w:val="12"/>
              </w:rPr>
            </w:pPr>
          </w:p>
          <w:p w14:paraId="1465FDBC" w14:textId="77777777" w:rsidR="00D61B80" w:rsidRDefault="00D00DF8">
            <w:pPr>
              <w:pStyle w:val="Compact"/>
              <w:rPr>
                <w:sz w:val="12"/>
                <w:szCs w:val="12"/>
              </w:rPr>
            </w:pPr>
            <w:commentRangeStart w:id="135"/>
            <w:r>
              <w:rPr>
                <w:noProof/>
                <w:sz w:val="12"/>
                <w:szCs w:val="12"/>
              </w:rPr>
              <w:drawing>
                <wp:anchor distT="0" distB="0" distL="0" distR="0" simplePos="0" relativeHeight="2" behindDoc="0" locked="0" layoutInCell="1" allowOverlap="1" wp14:anchorId="0749DC9F" wp14:editId="37A16D3E">
                  <wp:simplePos x="0" y="0"/>
                  <wp:positionH relativeFrom="column">
                    <wp:align>center</wp:align>
                  </wp:positionH>
                  <wp:positionV relativeFrom="paragraph">
                    <wp:posOffset>635</wp:posOffset>
                  </wp:positionV>
                  <wp:extent cx="5693410" cy="923290"/>
                  <wp:effectExtent l="0" t="0" r="0" b="0"/>
                  <wp:wrapSquare wrapText="largest"/>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noChangeArrowheads="1"/>
                          </pic:cNvPicPr>
                        </pic:nvPicPr>
                        <pic:blipFill>
                          <a:blip r:embed="rId13"/>
                          <a:stretch>
                            <a:fillRect/>
                          </a:stretch>
                        </pic:blipFill>
                        <pic:spPr bwMode="auto">
                          <a:xfrm>
                            <a:off x="0" y="0"/>
                            <a:ext cx="5693410" cy="923290"/>
                          </a:xfrm>
                          <a:prstGeom prst="rect">
                            <a:avLst/>
                          </a:prstGeom>
                        </pic:spPr>
                      </pic:pic>
                    </a:graphicData>
                  </a:graphic>
                </wp:anchor>
              </w:drawing>
            </w:r>
            <w:commentRangeEnd w:id="135"/>
            <w:r w:rsidR="006617E0">
              <w:rPr>
                <w:rStyle w:val="Kommentarzeichen"/>
              </w:rPr>
              <w:commentReference w:id="135"/>
            </w:r>
          </w:p>
        </w:tc>
      </w:tr>
    </w:tbl>
    <w:p w14:paraId="20EB1836" w14:textId="77777777" w:rsidR="00D61B80" w:rsidRDefault="00D00DF8">
      <w:pPr>
        <w:pStyle w:val="berschrift1"/>
        <w:numPr>
          <w:ilvl w:val="0"/>
          <w:numId w:val="0"/>
        </w:numPr>
        <w:ind w:left="754"/>
      </w:pPr>
      <w:r>
        <w:br w:type="page"/>
      </w:r>
    </w:p>
    <w:p w14:paraId="760C8DF4" w14:textId="77777777" w:rsidR="00D61B80" w:rsidRDefault="00D00DF8">
      <w:pPr>
        <w:pStyle w:val="berschrift1"/>
      </w:pPr>
      <w:r>
        <w:lastRenderedPageBreak/>
        <w:t>Results</w:t>
      </w:r>
    </w:p>
    <w:p w14:paraId="5AAECEA3" w14:textId="77777777" w:rsidR="00D61B80" w:rsidRDefault="00D00DF8">
      <w:pPr>
        <w:pStyle w:val="berschrift2"/>
      </w:pPr>
      <w:r>
        <w:t>Morphological Analysis</w:t>
      </w:r>
    </w:p>
    <w:p w14:paraId="39BE0E91" w14:textId="77777777" w:rsidR="006244BB" w:rsidRDefault="00D00DF8">
      <w:pPr>
        <w:pStyle w:val="FirstParagraph"/>
        <w:jc w:val="both"/>
        <w:rPr>
          <w:ins w:id="136" w:author="Schenk, Denis Elia (ARTORG)" w:date="2021-06-25T11:10:00Z"/>
        </w:rPr>
      </w:pPr>
      <w:r>
        <w:t xml:space="preserve">The results of the morphological analysis are summarized in Table </w:t>
      </w:r>
      <w:hyperlink w:anchor="Table2">
        <w:r>
          <w:rPr>
            <w:rStyle w:val="LienInternet"/>
          </w:rPr>
          <w:t>2</w:t>
        </w:r>
      </w:hyperlink>
      <w:r>
        <w:t xml:space="preserve">. The individual matching for age and sex allowed </w:t>
      </w:r>
      <w:del w:id="137" w:author="Schenk, Denis Elia (ARTORG)" w:date="2021-06-25T10:59:00Z">
        <w:r w:rsidDel="00B64D73">
          <w:delText xml:space="preserve">us </w:delText>
        </w:r>
      </w:del>
      <w:r>
        <w:t xml:space="preserve">to have similar group distributions with 17 females and 11 males in each group. The mean age </w:t>
      </w:r>
      <w:del w:id="138" w:author="Schenk, Denis Elia (ARTORG)" w:date="2021-06-25T11:07:00Z">
        <w:r w:rsidDel="00B64D73">
          <w:delText>of matched healthy individuals is</w:delText>
        </w:r>
      </w:del>
      <w:ins w:id="139" w:author="Schenk, Denis Elia (ARTORG)" w:date="2021-06-25T11:07:00Z">
        <w:r w:rsidR="00B64D73">
          <w:t>was</w:t>
        </w:r>
      </w:ins>
      <w:r>
        <w:t xml:space="preserve"> 41y </w:t>
      </w:r>
      <m:oMath>
        <m:r>
          <w:rPr>
            <w:rFonts w:ascii="Cambria Math" w:hAnsi="Cambria Math"/>
          </w:rPr>
          <m:t>±</m:t>
        </m:r>
      </m:oMath>
      <w:r>
        <w:t xml:space="preserve"> 14y and 41y </w:t>
      </w:r>
      <m:oMath>
        <m:r>
          <w:rPr>
            <w:rFonts w:ascii="Cambria Math" w:hAnsi="Cambria Math"/>
          </w:rPr>
          <m:t>±</m:t>
        </m:r>
      </m:oMath>
      <w:r>
        <w:t xml:space="preserve"> 15y for the matched </w:t>
      </w:r>
      <w:ins w:id="140" w:author="Schenk, Denis Elia (ARTORG)" w:date="2021-06-25T11:07:00Z">
        <w:r w:rsidR="00B64D73">
          <w:t xml:space="preserve">healthy and </w:t>
        </w:r>
      </w:ins>
      <w:r>
        <w:t>OI individuals</w:t>
      </w:r>
      <w:ins w:id="141" w:author="Schenk, Denis Elia (ARTORG)" w:date="2021-06-25T11:07:00Z">
        <w:r w:rsidR="00B64D73">
          <w:t>, respectively</w:t>
        </w:r>
      </w:ins>
      <w:r>
        <w:t xml:space="preserve">. BV/TV of healthy individuals </w:t>
      </w:r>
      <w:del w:id="142" w:author="Schenk, Denis Elia (ARTORG)" w:date="2021-06-25T11:07:00Z">
        <w:r w:rsidDel="00B64D73">
          <w:delText xml:space="preserve">is </w:delText>
        </w:r>
      </w:del>
      <w:ins w:id="143" w:author="Schenk, Denis Elia (ARTORG)" w:date="2021-06-25T11:07:00Z">
        <w:r w:rsidR="00B64D73">
          <w:t>was</w:t>
        </w:r>
        <w:r w:rsidR="00B64D73">
          <w:t xml:space="preserve"> </w:t>
        </w:r>
      </w:ins>
      <w:r>
        <w:t xml:space="preserve">higher than BV/TV of OI group with a difference 95% CI of [0.016, 0.101] and p-value &lt;0.01. Similarly, trabecular number </w:t>
      </w:r>
      <w:del w:id="144" w:author="Schenk, Denis Elia (ARTORG)" w:date="2021-06-25T11:08:00Z">
        <w:r w:rsidDel="00B64D73">
          <w:delText xml:space="preserve">is </w:delText>
        </w:r>
      </w:del>
      <w:ins w:id="145" w:author="Schenk, Denis Elia (ARTORG)" w:date="2021-06-25T11:08:00Z">
        <w:r w:rsidR="00B64D73">
          <w:t>was</w:t>
        </w:r>
        <w:r w:rsidR="00B64D73">
          <w:t xml:space="preserve"> </w:t>
        </w:r>
      </w:ins>
      <w:r>
        <w:t>higher in the matched he</w:t>
      </w:r>
      <w:proofErr w:type="spellStart"/>
      <w:r>
        <w:t>althy</w:t>
      </w:r>
      <w:proofErr w:type="spellEnd"/>
      <w:r>
        <w:t xml:space="preserve"> group compared to the matched OI group with a difference 95% CI of [0.099, 0.285] and a corresponding p-value &lt;0.001. The trabecular thickness does not show significant differences between groups. On the other hand, permutation test performed for trabecular separation showed that </w:t>
      </w:r>
      <w:ins w:id="146" w:author="Schenk, Denis Elia (ARTORG)" w:date="2021-06-25T11:08:00Z">
        <w:r w:rsidR="00B64D73">
          <w:t xml:space="preserve">it </w:t>
        </w:r>
      </w:ins>
      <w:del w:id="147" w:author="Schenk, Denis Elia (ARTORG)" w:date="2021-06-25T11:08:00Z">
        <w:r w:rsidDel="00B64D73">
          <w:delText xml:space="preserve">trabecular separation </w:delText>
        </w:r>
      </w:del>
      <w:r>
        <w:t>is higher in matched OI group compared to healthy individuals with a p-value of 0.01 and an exclusion range of (</w:t>
      </w:r>
      <m:oMath>
        <m:r>
          <w:rPr>
            <w:rFonts w:ascii="Cambria Math" w:hAnsi="Cambria Math"/>
          </w:rPr>
          <m:t>-∞</m:t>
        </m:r>
      </m:oMath>
      <w:r>
        <w:t xml:space="preserve"> ,-0.384] </w:t>
      </w:r>
      <m:oMath>
        <m:r>
          <w:rPr>
            <w:rFonts w:ascii="Cambria Math" w:hAnsi="Cambria Math"/>
          </w:rPr>
          <m:t>∪</m:t>
        </m:r>
      </m:oMath>
      <w:r>
        <w:t xml:space="preserve"> [0.421,</w:t>
      </w:r>
      <m:oMath>
        <m:r>
          <w:rPr>
            <w:rFonts w:ascii="Cambria Math" w:hAnsi="Cambria Math"/>
          </w:rPr>
          <m:t>∞</m:t>
        </m:r>
      </m:oMath>
      <w:r>
        <w:t>). Trabecular separation SD is higher in OI individuals compared to m</w:t>
      </w:r>
      <w:proofErr w:type="spellStart"/>
      <w:r>
        <w:t>atched</w:t>
      </w:r>
      <w:proofErr w:type="spellEnd"/>
      <w:r>
        <w:t xml:space="preserve"> healthy individuals with a p-value of 0.02 and an exclusion range of (</w:t>
      </w:r>
      <m:oMath>
        <m:r>
          <w:rPr>
            <w:rFonts w:ascii="Cambria Math" w:hAnsi="Cambria Math"/>
          </w:rPr>
          <m:t>-∞</m:t>
        </m:r>
      </m:oMath>
      <w:r>
        <w:t xml:space="preserve"> ,-0.232] </w:t>
      </w:r>
      <m:oMath>
        <m:r>
          <w:rPr>
            <w:rFonts w:ascii="Cambria Math" w:hAnsi="Cambria Math"/>
          </w:rPr>
          <m:t>∪</m:t>
        </m:r>
      </m:oMath>
      <w:r>
        <w:t xml:space="preserve"> [0.251,</w:t>
      </w:r>
      <m:oMath>
        <m:r>
          <w:rPr>
            <w:rFonts w:ascii="Cambria Math" w:hAnsi="Cambria Math"/>
          </w:rPr>
          <m:t>∞</m:t>
        </m:r>
      </m:oMath>
      <w:r>
        <w:t>). SMI as well as the degree of anisotropy are higher for matched OI than for healthy people with p-values &lt;0.001 and of 0.02, respectively. Finally, the log transformation of the coefficient of variation gives the stronger difference in means with a p value &lt;0.0001 and a 95% CI of [−0.757, −0.333] where CV is higher in matched OI individuals compared to matched healthy individuals.</w:t>
      </w:r>
    </w:p>
    <w:p w14:paraId="7F3A2CEF" w14:textId="7038450E" w:rsidR="00D61B80" w:rsidRDefault="00D00DF8">
      <w:pPr>
        <w:pStyle w:val="FirstParagraph"/>
        <w:jc w:val="both"/>
      </w:pPr>
      <w:del w:id="148" w:author="Schenk, Denis Elia (ARTORG)" w:date="2021-06-25T11:10:00Z">
        <w:r w:rsidDel="006244BB">
          <w:br/>
        </w:r>
      </w:del>
      <w:r>
        <w:t xml:space="preserve">Table </w:t>
      </w:r>
      <w:hyperlink w:anchor="Table2">
        <w:r>
          <w:rPr>
            <w:rStyle w:val="LienInternet"/>
          </w:rPr>
          <w:t>2</w:t>
        </w:r>
      </w:hyperlink>
      <w:r>
        <w:t xml:space="preserve"> compares absolute values and p-values to literature. The present population age is </w:t>
      </w:r>
      <w:proofErr w:type="gramStart"/>
      <w:r>
        <w:t>fairly consistent</w:t>
      </w:r>
      <w:proofErr w:type="gramEnd"/>
      <w:r>
        <w:t xml:space="preserve"> with the other studies (</w:t>
      </w:r>
      <w:proofErr w:type="spellStart"/>
      <w:r>
        <w:t>Folkestad</w:t>
      </w:r>
      <w:proofErr w:type="spellEnd"/>
      <w:r>
        <w:t xml:space="preserve"> et al. 2012; </w:t>
      </w:r>
      <w:proofErr w:type="spellStart"/>
      <w:r>
        <w:t>Kocijan</w:t>
      </w:r>
      <w:proofErr w:type="spellEnd"/>
      <w:r>
        <w:t xml:space="preserve"> et al. 2015; </w:t>
      </w:r>
      <w:proofErr w:type="spellStart"/>
      <w:r>
        <w:t>Rolvien</w:t>
      </w:r>
      <w:proofErr w:type="spellEnd"/>
      <w:r>
        <w:t xml:space="preserve"> et al. 2018). The three other studies, </w:t>
      </w:r>
      <w:proofErr w:type="spellStart"/>
      <w:r>
        <w:t>Folkestad</w:t>
      </w:r>
      <w:proofErr w:type="spellEnd"/>
      <w:r>
        <w:t xml:space="preserve"> et al. (2012) </w:t>
      </w:r>
      <w:proofErr w:type="spellStart"/>
      <w:r>
        <w:t>Kocijan</w:t>
      </w:r>
      <w:proofErr w:type="spellEnd"/>
      <w:r>
        <w:t xml:space="preserve"> et al. (2015) and </w:t>
      </w:r>
      <w:proofErr w:type="spellStart"/>
      <w:r>
        <w:t>Rolvien</w:t>
      </w:r>
      <w:proofErr w:type="spellEnd"/>
      <w:r>
        <w:t xml:space="preserve"> et al. (2018), show significant differences for BV/TV, Tb.N., Tb.Sp., and Tb.Sp.SD and no significant differences for Tb.Th. In the present study, absolute values of BV/TV, </w:t>
      </w:r>
      <w:proofErr w:type="spellStart"/>
      <w:r>
        <w:t>TB.Th</w:t>
      </w:r>
      <w:proofErr w:type="spellEnd"/>
      <w:r>
        <w:t>., Tb.Sp., and Tb.Sp.SD seem to be higher compared to literature. On the other hand, Tb.N. appears to be lower compared to studies in literature (</w:t>
      </w:r>
      <w:proofErr w:type="spellStart"/>
      <w:r>
        <w:t>Folkestad</w:t>
      </w:r>
      <w:proofErr w:type="spellEnd"/>
      <w:r>
        <w:t xml:space="preserve"> et al. 2012; </w:t>
      </w:r>
      <w:proofErr w:type="spellStart"/>
      <w:r>
        <w:t>Kocijan</w:t>
      </w:r>
      <w:proofErr w:type="spellEnd"/>
      <w:r>
        <w:t xml:space="preserve"> et al. 2015; </w:t>
      </w:r>
      <w:proofErr w:type="spellStart"/>
      <w:r>
        <w:t>Rolvien</w:t>
      </w:r>
      <w:proofErr w:type="spellEnd"/>
      <w:r>
        <w:t xml:space="preserve"> et al. 2018).</w:t>
      </w:r>
    </w:p>
    <w:p w14:paraId="75DAD856" w14:textId="77777777" w:rsidR="00D61B80" w:rsidRDefault="00D00DF8">
      <w:pPr>
        <w:pStyle w:val="Tableau"/>
        <w:keepNext/>
        <w:rPr>
          <w:b/>
          <w:bCs/>
        </w:rPr>
      </w:pPr>
      <w:r>
        <w:br w:type="page"/>
      </w:r>
    </w:p>
    <w:p w14:paraId="67AA63D6" w14:textId="77777777" w:rsidR="00D61B80" w:rsidRDefault="00D00DF8">
      <w:pPr>
        <w:pStyle w:val="Tableau"/>
        <w:jc w:val="center"/>
      </w:pPr>
      <w:r>
        <w:rPr>
          <w:b/>
          <w:bCs/>
        </w:rPr>
        <w:lastRenderedPageBreak/>
        <w:t xml:space="preserve">Table </w:t>
      </w:r>
      <w:r>
        <w:rPr>
          <w:b/>
          <w:bCs/>
        </w:rPr>
        <w:fldChar w:fldCharType="begin"/>
      </w:r>
      <w:r>
        <w:rPr>
          <w:b/>
          <w:bCs/>
        </w:rPr>
        <w:instrText>SEQ Tableau \* ARABIC</w:instrText>
      </w:r>
      <w:r>
        <w:rPr>
          <w:b/>
          <w:bCs/>
        </w:rPr>
        <w:fldChar w:fldCharType="separate"/>
      </w:r>
      <w:r>
        <w:rPr>
          <w:b/>
          <w:bCs/>
        </w:rPr>
        <w:t>2</w:t>
      </w:r>
      <w:r>
        <w:rPr>
          <w:b/>
          <w:bCs/>
        </w:rPr>
        <w:fldChar w:fldCharType="end"/>
      </w:r>
      <w:r>
        <w:t>: Summary of the tibia ROIs morphological analysis and comparison with literature. Values are presented as mean $\pm$ standard deviation when statistical test is performed on the means or median (inter-quartile range) when test is on medians. The study of (</w:t>
      </w:r>
      <w:proofErr w:type="spellStart"/>
      <w:r>
        <w:t>Kocijan</w:t>
      </w:r>
      <w:proofErr w:type="spellEnd"/>
      <w:r>
        <w:t xml:space="preserve"> et al. 2015) presents </w:t>
      </w:r>
      <w:proofErr w:type="spellStart"/>
      <w:r>
        <w:t>n.s</w:t>
      </w:r>
      <w:proofErr w:type="spellEnd"/>
      <w:r>
        <w:t>. for non-significant p value test result.</w:t>
      </w:r>
    </w:p>
    <w:tbl>
      <w:tblPr>
        <w:tblStyle w:val="Table"/>
        <w:tblW w:w="9000" w:type="dxa"/>
        <w:tblInd w:w="393" w:type="dxa"/>
        <w:tblLook w:val="0000" w:firstRow="0" w:lastRow="0" w:firstColumn="0" w:lastColumn="0" w:noHBand="0" w:noVBand="0"/>
      </w:tblPr>
      <w:tblGrid>
        <w:gridCol w:w="9000"/>
      </w:tblGrid>
      <w:tr w:rsidR="00D61B80" w14:paraId="0A91956E" w14:textId="77777777">
        <w:trPr>
          <w:trHeight w:val="95"/>
        </w:trPr>
        <w:tc>
          <w:tcPr>
            <w:tcW w:w="9000" w:type="dxa"/>
          </w:tcPr>
          <w:p w14:paraId="0EC4E7AE" w14:textId="77777777" w:rsidR="00D61B80" w:rsidRDefault="00D00DF8">
            <w:pPr>
              <w:rPr>
                <w:sz w:val="12"/>
                <w:szCs w:val="12"/>
              </w:rPr>
            </w:pPr>
            <w:r>
              <w:rPr>
                <w:noProof/>
                <w:sz w:val="12"/>
                <w:szCs w:val="12"/>
              </w:rPr>
              <w:drawing>
                <wp:anchor distT="0" distB="0" distL="0" distR="0" simplePos="0" relativeHeight="3" behindDoc="0" locked="0" layoutInCell="1" allowOverlap="1" wp14:anchorId="46E8C72E" wp14:editId="6B2DF983">
                  <wp:simplePos x="0" y="0"/>
                  <wp:positionH relativeFrom="column">
                    <wp:posOffset>-631825</wp:posOffset>
                  </wp:positionH>
                  <wp:positionV relativeFrom="paragraph">
                    <wp:posOffset>862330</wp:posOffset>
                  </wp:positionV>
                  <wp:extent cx="6875145" cy="5328285"/>
                  <wp:effectExtent l="0" t="0" r="0" b="0"/>
                  <wp:wrapSquare wrapText="largest"/>
                  <wp:docPr id="6" name="Image17"/>
                  <wp:cNvGraphicFramePr/>
                  <a:graphic xmlns:a="http://schemas.openxmlformats.org/drawingml/2006/main">
                    <a:graphicData uri="http://schemas.openxmlformats.org/drawingml/2006/picture">
                      <pic:pic xmlns:pic="http://schemas.openxmlformats.org/drawingml/2006/picture">
                        <pic:nvPicPr>
                          <pic:cNvPr id="0" name="Image17"/>
                          <pic:cNvPicPr/>
                        </pic:nvPicPr>
                        <pic:blipFill>
                          <a:blip r:embed="rId14"/>
                          <a:stretch/>
                        </pic:blipFill>
                        <pic:spPr>
                          <a:xfrm rot="16200000">
                            <a:off x="0" y="0"/>
                            <a:ext cx="6874560" cy="5327640"/>
                          </a:xfrm>
                          <a:prstGeom prst="rect">
                            <a:avLst/>
                          </a:prstGeom>
                          <a:ln>
                            <a:noFill/>
                          </a:ln>
                        </pic:spPr>
                      </pic:pic>
                    </a:graphicData>
                  </a:graphic>
                </wp:anchor>
              </w:drawing>
            </w:r>
          </w:p>
          <w:p w14:paraId="32F8B702" w14:textId="77777777" w:rsidR="00D61B80" w:rsidRDefault="00D61B80">
            <w:pPr>
              <w:rPr>
                <w:sz w:val="12"/>
                <w:szCs w:val="12"/>
              </w:rPr>
            </w:pPr>
          </w:p>
        </w:tc>
      </w:tr>
    </w:tbl>
    <w:p w14:paraId="0E1E5E4D" w14:textId="77777777" w:rsidR="00D61B80" w:rsidRDefault="00D00DF8">
      <w:pPr>
        <w:pStyle w:val="berschrift2"/>
      </w:pPr>
      <w:r>
        <w:lastRenderedPageBreak/>
        <w:t>Linear Regression with Original Data Sets</w:t>
      </w:r>
    </w:p>
    <w:p w14:paraId="3E14726F" w14:textId="7419620C" w:rsidR="00D61B80" w:rsidRDefault="00D00DF8">
      <w:pPr>
        <w:pStyle w:val="FirstParagraph"/>
        <w:jc w:val="both"/>
      </w:pPr>
      <w:r>
        <w:t xml:space="preserve">Figure </w:t>
      </w:r>
      <w:hyperlink w:anchor="X7dc7d4162992976ebe8ab6c7683de0e0a200de2">
        <w:r>
          <w:rPr>
            <w:rStyle w:val="LienInternet"/>
          </w:rPr>
          <w:t>4</w:t>
        </w:r>
      </w:hyperlink>
      <w:r>
        <w:t xml:space="preserve"> shows the results of the linear regression analysis of each group separately, between the values of the observed stiffness tensors from μFE simulations and the predicted values using the Zysset-</w:t>
      </w:r>
      <w:proofErr w:type="spellStart"/>
      <w:r>
        <w:t>Curnier</w:t>
      </w:r>
      <w:proofErr w:type="spellEnd"/>
      <w:r>
        <w:t xml:space="preserve"> model (Philippe K. Zysset and </w:t>
      </w:r>
      <w:proofErr w:type="spellStart"/>
      <w:r>
        <w:t>Curnier</w:t>
      </w:r>
      <w:proofErr w:type="spellEnd"/>
      <w:r>
        <w:t xml:space="preserve"> 1995) and the parameters obtained after performing the regression with linear mixed-effect model. </w:t>
      </w:r>
      <w:commentRangeStart w:id="149"/>
      <w:r>
        <w:t>The fitted line is represented by the dashed line</w:t>
      </w:r>
      <w:commentRangeEnd w:id="149"/>
      <w:r w:rsidR="002869F6">
        <w:rPr>
          <w:rStyle w:val="Kommentarzeichen"/>
        </w:rPr>
        <w:commentReference w:id="149"/>
      </w:r>
      <w:del w:id="150" w:author="Schenk, Denis Elia (ARTORG)" w:date="2021-06-25T11:11:00Z">
        <w:r w:rsidDel="002869F6">
          <w:delText>, indicating the theoretical perfect correlation</w:delText>
        </w:r>
      </w:del>
      <w:r>
        <w:t xml:space="preserve">. For the healthy group (Figure </w:t>
      </w:r>
      <w:hyperlink w:anchor="X3757f288fcecfaac5b94ce6d9e8487b9d32ccf4">
        <w:r>
          <w:rPr>
            <w:rStyle w:val="LienInternet"/>
          </w:rPr>
          <w:t>4a</w:t>
        </w:r>
      </w:hyperlink>
      <w:r>
        <w:t xml:space="preserve">) the fit is performed on 720 ROIs leading to 8640 data points. The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is slightly above 0.95 and the NE is of 18% </w:t>
      </w:r>
      <m:oMath>
        <m:r>
          <w:rPr>
            <w:rFonts w:ascii="Cambria Math" w:hAnsi="Cambria Math"/>
          </w:rPr>
          <m:t>±</m:t>
        </m:r>
      </m:oMath>
      <w:r>
        <w:t xml:space="preserve"> 10%. The regression analysis for the OI group (Figure </w:t>
      </w:r>
      <w:hyperlink w:anchor="Xe60c9f1dd04bc35446bb55d8dcf5c8e30685f28">
        <w:r>
          <w:rPr>
            <w:rStyle w:val="LienInternet"/>
          </w:rPr>
          <w:t>4b</w:t>
        </w:r>
      </w:hyperlink>
      <w:r>
        <w:t xml:space="preserve">) performed on 294 ROIs led to 3528 data points, an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close to 0.85 and a NE of 62% </w:t>
      </w:r>
      <m:oMath>
        <m:r>
          <w:rPr>
            <w:rFonts w:ascii="Cambria Math" w:hAnsi="Cambria Math"/>
          </w:rPr>
          <m:t>±</m:t>
        </m:r>
      </m:oMath>
      <w:r>
        <w:t xml:space="preserve"> 233%. It can be noticed that, as the values of the observed stiffness tensor decreases, data points tend to be further apart from the diagonal (dashed line). Moreover, data the points from the stiffness tensors with lowest values are exclusively above the diagonal. The range of stiffness tensors of the OI group is wider compared to the one of the healthy </w:t>
      </w:r>
      <w:proofErr w:type="gramStart"/>
      <w:r>
        <w:t>group</w:t>
      </w:r>
      <w:proofErr w:type="gramEnd"/>
      <w:ins w:id="151" w:author="Schenk, Denis Elia (ARTORG)" w:date="2021-06-25T11:13:00Z">
        <w:r w:rsidR="002869F6">
          <w:t>,</w:t>
        </w:r>
      </w:ins>
      <w:r>
        <w:t xml:space="preserve"> and ROIs with lower BV/TV present lower stiffness values. The values of these ROIs stiffness tensors components tend</w:t>
      </w:r>
      <w:del w:id="152" w:author="Schenk, Denis Elia (ARTORG)" w:date="2021-06-25T11:13:00Z">
        <w:r w:rsidDel="002869F6">
          <w:delText>s</w:delText>
        </w:r>
      </w:del>
      <w:r>
        <w:t xml:space="preserve"> to be overestimated by the fit.</w:t>
      </w:r>
    </w:p>
    <w:p w14:paraId="3176EA96" w14:textId="77777777" w:rsidR="00D61B80" w:rsidRDefault="00D61B80">
      <w:pPr>
        <w:pStyle w:val="FirstParagraph"/>
        <w:jc w:val="both"/>
      </w:pPr>
    </w:p>
    <w:p w14:paraId="3A12434D" w14:textId="77777777" w:rsidR="00D61B80" w:rsidRDefault="00D00DF8">
      <w:pPr>
        <w:pStyle w:val="CaptionedFigure"/>
        <w:jc w:val="center"/>
      </w:pPr>
      <w:bookmarkStart w:id="153" w:name="X3757f288fcecfaac5b94ce6d9e8487b9d32ccf4"/>
      <w:r>
        <w:rPr>
          <w:noProof/>
        </w:rPr>
        <w:drawing>
          <wp:inline distT="0" distB="0" distL="0" distR="0" wp14:anchorId="5DCA1392" wp14:editId="2C5DA0FB">
            <wp:extent cx="2674620" cy="2185670"/>
            <wp:effectExtent l="0" t="0" r="0" b="0"/>
            <wp:docPr id="7" name="Image4"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Healthy group"/>
                    <pic:cNvPicPr>
                      <a:picLocks noChangeAspect="1" noChangeArrowheads="1"/>
                    </pic:cNvPicPr>
                  </pic:nvPicPr>
                  <pic:blipFill>
                    <a:blip r:embed="rId15"/>
                    <a:stretch>
                      <a:fillRect/>
                    </a:stretch>
                  </pic:blipFill>
                  <pic:spPr bwMode="auto">
                    <a:xfrm>
                      <a:off x="0" y="0"/>
                      <a:ext cx="2674620" cy="2185670"/>
                    </a:xfrm>
                    <a:prstGeom prst="rect">
                      <a:avLst/>
                    </a:prstGeom>
                  </pic:spPr>
                </pic:pic>
              </a:graphicData>
            </a:graphic>
          </wp:inline>
        </w:drawing>
      </w:r>
      <w:bookmarkEnd w:id="153"/>
      <w:r>
        <w:tab/>
      </w:r>
      <w:r>
        <w:rPr>
          <w:noProof/>
        </w:rPr>
        <w:drawing>
          <wp:inline distT="0" distB="0" distL="0" distR="0" wp14:anchorId="1EF587F7" wp14:editId="4C6DCCD8">
            <wp:extent cx="2674620" cy="2185670"/>
            <wp:effectExtent l="0" t="0" r="0" b="0"/>
            <wp:docPr id="8" name="Image5"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OI group"/>
                    <pic:cNvPicPr>
                      <a:picLocks noChangeAspect="1" noChangeArrowheads="1"/>
                    </pic:cNvPicPr>
                  </pic:nvPicPr>
                  <pic:blipFill>
                    <a:blip r:embed="rId16"/>
                    <a:stretch>
                      <a:fillRect/>
                    </a:stretch>
                  </pic:blipFill>
                  <pic:spPr bwMode="auto">
                    <a:xfrm>
                      <a:off x="0" y="0"/>
                      <a:ext cx="2674620" cy="2185670"/>
                    </a:xfrm>
                    <a:prstGeom prst="rect">
                      <a:avLst/>
                    </a:prstGeom>
                  </pic:spPr>
                </pic:pic>
              </a:graphicData>
            </a:graphic>
          </wp:inline>
        </w:drawing>
      </w:r>
    </w:p>
    <w:p w14:paraId="69ACAD66" w14:textId="77777777" w:rsidR="00D61B80" w:rsidRDefault="00D00DF8">
      <w:pPr>
        <w:pStyle w:val="ImageCaption"/>
        <w:tabs>
          <w:tab w:val="left" w:pos="1623"/>
          <w:tab w:val="left" w:pos="6395"/>
        </w:tabs>
      </w:pPr>
      <w:r>
        <w:tab/>
        <w:t>(a) Healthy group</w:t>
      </w:r>
      <w:bookmarkStart w:id="154" w:name="Xe60c9f1dd04bc35446bb55d8dcf5c8e30685f28"/>
      <w:r>
        <w:tab/>
      </w:r>
      <w:bookmarkEnd w:id="154"/>
      <w:r>
        <w:t>(b) OI group</w:t>
      </w:r>
    </w:p>
    <w:p w14:paraId="20850663" w14:textId="77777777" w:rsidR="00D61B80" w:rsidRDefault="00D00DF8">
      <w:pPr>
        <w:pStyle w:val="ImageCaption"/>
        <w:tabs>
          <w:tab w:val="left" w:pos="1623"/>
          <w:tab w:val="left" w:pos="6395"/>
        </w:tabs>
        <w:jc w:val="center"/>
      </w:pPr>
      <w:r>
        <w:rPr>
          <w:b/>
          <w:bCs/>
        </w:rPr>
        <w:t>Figure 4</w:t>
      </w:r>
      <w:r>
        <w:t xml:space="preserve">: Regression results using the fixed effects of the linear mixed-effect model on original data sets. </w:t>
      </w:r>
      <w:proofErr w:type="spellStart"/>
      <w:r>
        <w:t>λii</w:t>
      </w:r>
      <w:proofErr w:type="spellEnd"/>
      <w:r>
        <w:t xml:space="preserve"> stands for the diagonal terms of normal components of </w:t>
      </w:r>
      <w:proofErr w:type="spellStart"/>
      <w:r>
        <w:t>S in</w:t>
      </w:r>
      <w:proofErr w:type="spellEnd"/>
      <w:r>
        <w:t xml:space="preserve"> Mandel notation (Mandel 1965), </w:t>
      </w:r>
      <w:proofErr w:type="spellStart"/>
      <w:r>
        <w:t>λij</w:t>
      </w:r>
      <w:proofErr w:type="spellEnd"/>
      <w:r>
        <w:t xml:space="preserve"> for the off-diagonal terms of normal components, and </w:t>
      </w:r>
      <w:proofErr w:type="spellStart"/>
      <w:r>
        <w:t>μij</w:t>
      </w:r>
      <w:proofErr w:type="spellEnd"/>
      <w:r>
        <w:t xml:space="preserve"> for the shear components. The dashed line represents the fitted line.</w:t>
      </w:r>
    </w:p>
    <w:p w14:paraId="2A52BFC2" w14:textId="77777777" w:rsidR="00D61B80" w:rsidRDefault="00D00DF8">
      <w:pPr>
        <w:pStyle w:val="berschrift2"/>
      </w:pPr>
      <w:r>
        <w:t>Filtering</w:t>
      </w:r>
    </w:p>
    <w:p w14:paraId="43934D5E" w14:textId="0B4B3783" w:rsidR="00D61B80" w:rsidRDefault="00D00DF8">
      <w:pPr>
        <w:pStyle w:val="FirstParagraph"/>
      </w:pPr>
      <w:r>
        <w:t xml:space="preserve">The CV in relation to BV/TV is shown in Figure </w:t>
      </w:r>
      <w:hyperlink w:anchor="Xcbaf2cb2877c8f81b21a8d77c1b4391dcfacccd">
        <w:r>
          <w:rPr>
            <w:rStyle w:val="LienInternet"/>
          </w:rPr>
          <w:t>5</w:t>
        </w:r>
      </w:hyperlink>
      <w:r>
        <w:t xml:space="preserve">. The OI </w:t>
      </w:r>
      <w:del w:id="155" w:author="Schenk, Denis Elia (ARTORG)" w:date="2021-06-25T11:14:00Z">
        <w:r w:rsidDel="002869F6">
          <w:delText xml:space="preserve">data </w:delText>
        </w:r>
      </w:del>
      <w:ins w:id="156" w:author="Schenk, Denis Elia (ARTORG)" w:date="2021-06-25T11:14:00Z">
        <w:r w:rsidR="002869F6">
          <w:t>samples</w:t>
        </w:r>
        <w:r w:rsidR="002869F6">
          <w:t xml:space="preserve"> </w:t>
        </w:r>
      </w:ins>
      <w:r>
        <w:t xml:space="preserve">reached higher CV values and lower BV/TV values compared to healthy </w:t>
      </w:r>
      <w:del w:id="157" w:author="Schenk, Denis Elia (ARTORG)" w:date="2021-06-25T11:14:00Z">
        <w:r w:rsidDel="002869F6">
          <w:delText>data</w:delText>
        </w:r>
      </w:del>
      <w:ins w:id="158" w:author="Schenk, Denis Elia (ARTORG)" w:date="2021-06-25T11:14:00Z">
        <w:r w:rsidR="002869F6">
          <w:t>ones</w:t>
        </w:r>
      </w:ins>
      <w:r>
        <w:t xml:space="preserve">. Generally, the CV tends to increase with decreasing BV/TV. The Spearman coefficient is shown above the plot as value [95% CI]. Its value is negative and strictly different from zero. Finally, the CV threshold value used to filter the data is represented by the dashed line. It can be observed that a relatively important part of OI data will be filtered out. On the other hand, relatively few healthy data </w:t>
      </w:r>
      <w:proofErr w:type="gramStart"/>
      <w:r>
        <w:lastRenderedPageBreak/>
        <w:t>gets</w:t>
      </w:r>
      <w:proofErr w:type="gramEnd"/>
      <w:r>
        <w:t xml:space="preserve"> removed. 3D representation of extreme ROIs in terms of CV and BV/TV are shown in Appendix </w:t>
      </w:r>
      <w:hyperlink w:anchor="A2">
        <w:r>
          <w:rPr>
            <w:rStyle w:val="LienInternet"/>
          </w:rPr>
          <w:t>B</w:t>
        </w:r>
      </w:hyperlink>
      <w:r>
        <w:t>.</w:t>
      </w:r>
      <w:r>
        <w:br/>
      </w:r>
    </w:p>
    <w:p w14:paraId="050BEB77" w14:textId="77777777" w:rsidR="00D61B80" w:rsidRDefault="00D00DF8">
      <w:pPr>
        <w:pStyle w:val="CaptionedFigure"/>
        <w:jc w:val="center"/>
      </w:pPr>
      <w:bookmarkStart w:id="159" w:name="Xcbaf2cb2877c8f81b21a8d77c1b4391dcfacccd"/>
      <w:r>
        <w:rPr>
          <w:noProof/>
        </w:rPr>
        <w:drawing>
          <wp:inline distT="0" distB="0" distL="0" distR="0" wp14:anchorId="2B586A90" wp14:editId="79FCE5F5">
            <wp:extent cx="2674620" cy="2185670"/>
            <wp:effectExtent l="0" t="0" r="0" b="0"/>
            <wp:docPr id="9" name="Image6" descr="Coefficient of variation in relation to BV/TV. Spearman correlation coefficient \rho assess monotonic relation between two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Coefficient of variation in relation to BV/TV. Spearman correlation coefficient \rho assess monotonic relation between two variable"/>
                    <pic:cNvPicPr>
                      <a:picLocks noChangeAspect="1" noChangeArrowheads="1"/>
                    </pic:cNvPicPr>
                  </pic:nvPicPr>
                  <pic:blipFill>
                    <a:blip r:embed="rId17"/>
                    <a:stretch>
                      <a:fillRect/>
                    </a:stretch>
                  </pic:blipFill>
                  <pic:spPr bwMode="auto">
                    <a:xfrm>
                      <a:off x="0" y="0"/>
                      <a:ext cx="2674620" cy="2185670"/>
                    </a:xfrm>
                    <a:prstGeom prst="rect">
                      <a:avLst/>
                    </a:prstGeom>
                  </pic:spPr>
                </pic:pic>
              </a:graphicData>
            </a:graphic>
          </wp:inline>
        </w:drawing>
      </w:r>
      <w:bookmarkEnd w:id="159"/>
    </w:p>
    <w:p w14:paraId="3554DF51" w14:textId="3F061D62" w:rsidR="00D61B80" w:rsidRDefault="00D00DF8">
      <w:pPr>
        <w:pStyle w:val="ImageCaption"/>
        <w:jc w:val="center"/>
      </w:pPr>
      <w:r>
        <w:rPr>
          <w:b/>
          <w:bCs/>
        </w:rPr>
        <w:t>Figure 5</w:t>
      </w:r>
      <w:r>
        <w:t xml:space="preserve">: Coefficient of variation in relation to BV/TV. Spearman correlation coefficient </w:t>
      </w:r>
      <m:oMath>
        <m:r>
          <w:rPr>
            <w:rFonts w:ascii="Cambria Math" w:hAnsi="Cambria Math"/>
          </w:rPr>
          <m:t>ρ</m:t>
        </m:r>
      </m:oMath>
      <w:r>
        <w:t xml:space="preserve"> assess monotonic relation between two variable</w:t>
      </w:r>
      <w:ins w:id="160" w:author="Schenk, Denis Elia (ARTORG)" w:date="2021-06-25T11:14:00Z">
        <w:r w:rsidR="00035B63">
          <w:t>s</w:t>
        </w:r>
      </w:ins>
    </w:p>
    <w:p w14:paraId="1407EAEA" w14:textId="7460D919" w:rsidR="00D61B80" w:rsidRDefault="00D00DF8">
      <w:pPr>
        <w:pStyle w:val="Textkrper"/>
        <w:jc w:val="both"/>
      </w:pPr>
      <w:r>
        <w:t xml:space="preserve">The regression results of the filtered data are presented in Figure </w:t>
      </w:r>
      <w:hyperlink w:anchor="Xbc2f262f72a3180e272e0767ab5ed830744b9ee">
        <w:r>
          <w:rPr>
            <w:rStyle w:val="LienInternet"/>
          </w:rPr>
          <w:t>6</w:t>
        </w:r>
      </w:hyperlink>
      <w:r>
        <w:t xml:space="preserve">. After filtering, the healthy group was reduced to 119 individuals and 603 ROIs resulting in 7236 data points, an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close to 0.95 and a NE of 16% </w:t>
      </w:r>
      <m:oMath>
        <m:r>
          <w:rPr>
            <w:rFonts w:ascii="Cambria Math" w:hAnsi="Cambria Math"/>
          </w:rPr>
          <m:t>±</m:t>
        </m:r>
      </m:oMath>
      <w:r>
        <w:t xml:space="preserve"> 8% (Figure </w:t>
      </w:r>
      <w:hyperlink w:anchor="X9998749c8a83962def264377608fc486e7eb603">
        <w:r>
          <w:rPr>
            <w:rStyle w:val="LienInternet"/>
          </w:rPr>
          <w:t>6a</w:t>
        </w:r>
      </w:hyperlink>
      <w:r>
        <w:t>). In the OI group, more individuals were filtered</w:t>
      </w:r>
      <w:ins w:id="161" w:author="Schenk, Denis Elia (ARTORG)" w:date="2021-06-25T14:01:00Z">
        <w:r w:rsidR="00CF4659">
          <w:t>,</w:t>
        </w:r>
      </w:ins>
      <w:r>
        <w:t xml:space="preserve"> leading to 38 </w:t>
      </w:r>
      <w:del w:id="162" w:author="Schenk, Denis Elia (ARTORG)" w:date="2021-06-25T14:01:00Z">
        <w:r w:rsidDel="00CF4659">
          <w:delText>people</w:delText>
        </w:r>
      </w:del>
      <w:ins w:id="163" w:author="Schenk, Denis Elia (ARTORG)" w:date="2021-06-25T14:01:00Z">
        <w:r w:rsidR="00CF4659">
          <w:t>individuals and</w:t>
        </w:r>
      </w:ins>
      <w:del w:id="164" w:author="Schenk, Denis Elia (ARTORG)" w:date="2021-06-25T14:01:00Z">
        <w:r w:rsidDel="00CF4659">
          <w:delText>,</w:delText>
        </w:r>
      </w:del>
      <w:r>
        <w:t xml:space="preserve"> 115 ROIs</w:t>
      </w:r>
      <w:ins w:id="165" w:author="Schenk, Denis Elia (ARTORG)" w:date="2021-06-25T14:02:00Z">
        <w:r w:rsidR="00CF4659">
          <w:t xml:space="preserve"> resulting in </w:t>
        </w:r>
      </w:ins>
      <w:del w:id="166" w:author="Schenk, Denis Elia (ARTORG)" w:date="2021-06-25T14:02:00Z">
        <w:r w:rsidDel="00CF4659">
          <w:delText xml:space="preserve">, </w:delText>
        </w:r>
      </w:del>
      <w:del w:id="167" w:author="Schenk, Denis Elia (ARTORG)" w:date="2021-06-25T14:01:00Z">
        <w:r w:rsidDel="00CF4659">
          <w:delText xml:space="preserve">and </w:delText>
        </w:r>
      </w:del>
      <w:r>
        <w:t xml:space="preserve">1380 data points (Figure </w:t>
      </w:r>
      <w:hyperlink w:anchor="Xf9f939e109c14c0cd29f096281463cd35f7a8ff">
        <w:r>
          <w:rPr>
            <w:rStyle w:val="LienInternet"/>
          </w:rPr>
          <w:t>6b</w:t>
        </w:r>
      </w:hyperlink>
      <w:r>
        <w:t>)</w:t>
      </w:r>
      <w:ins w:id="168" w:author="Schenk, Denis Elia (ARTORG)" w:date="2021-06-25T14:02:00Z">
        <w:r w:rsidR="00CF4659">
          <w:t xml:space="preserve">, </w:t>
        </w:r>
      </w:ins>
      <w:del w:id="169" w:author="Schenk, Denis Elia (ARTORG)" w:date="2021-06-25T14:02:00Z">
        <w:r w:rsidDel="00CF4659">
          <w:delText xml:space="preserve">. This resulted in </w:delText>
        </w:r>
      </w:del>
      <w:r>
        <w:t xml:space="preserve">an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close to 0.95 and a NE of 17% </w:t>
      </w:r>
      <m:oMath>
        <m:r>
          <w:rPr>
            <w:rFonts w:ascii="Cambria Math" w:hAnsi="Cambria Math"/>
          </w:rPr>
          <m:t>±</m:t>
        </m:r>
      </m:oMath>
      <w:r>
        <w:t xml:space="preserve"> 8%.</w:t>
      </w:r>
    </w:p>
    <w:p w14:paraId="0ECBC73C" w14:textId="77777777" w:rsidR="00D61B80" w:rsidRDefault="00D00DF8">
      <w:pPr>
        <w:pStyle w:val="CaptionedFigure"/>
        <w:jc w:val="center"/>
      </w:pPr>
      <w:bookmarkStart w:id="170" w:name="X9998749c8a83962def264377608fc486e7eb603"/>
      <w:r>
        <w:rPr>
          <w:noProof/>
        </w:rPr>
        <w:drawing>
          <wp:inline distT="0" distB="0" distL="0" distR="0" wp14:anchorId="760EEB6D" wp14:editId="356AA584">
            <wp:extent cx="2674620" cy="2185670"/>
            <wp:effectExtent l="0" t="0" r="0" b="0"/>
            <wp:docPr id="10" name="Image7"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Healthy group"/>
                    <pic:cNvPicPr>
                      <a:picLocks noChangeAspect="1" noChangeArrowheads="1"/>
                    </pic:cNvPicPr>
                  </pic:nvPicPr>
                  <pic:blipFill>
                    <a:blip r:embed="rId18"/>
                    <a:stretch>
                      <a:fillRect/>
                    </a:stretch>
                  </pic:blipFill>
                  <pic:spPr bwMode="auto">
                    <a:xfrm>
                      <a:off x="0" y="0"/>
                      <a:ext cx="2674620" cy="2185670"/>
                    </a:xfrm>
                    <a:prstGeom prst="rect">
                      <a:avLst/>
                    </a:prstGeom>
                  </pic:spPr>
                </pic:pic>
              </a:graphicData>
            </a:graphic>
          </wp:inline>
        </w:drawing>
      </w:r>
      <w:bookmarkEnd w:id="170"/>
      <w:r>
        <w:tab/>
      </w:r>
      <w:r>
        <w:rPr>
          <w:noProof/>
        </w:rPr>
        <w:drawing>
          <wp:inline distT="0" distB="0" distL="0" distR="0" wp14:anchorId="575C889A" wp14:editId="13F15902">
            <wp:extent cx="2674620" cy="2185670"/>
            <wp:effectExtent l="0" t="0" r="0" b="0"/>
            <wp:docPr id="11" name="Image8"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OI group"/>
                    <pic:cNvPicPr>
                      <a:picLocks noChangeAspect="1" noChangeArrowheads="1"/>
                    </pic:cNvPicPr>
                  </pic:nvPicPr>
                  <pic:blipFill>
                    <a:blip r:embed="rId19"/>
                    <a:stretch>
                      <a:fillRect/>
                    </a:stretch>
                  </pic:blipFill>
                  <pic:spPr bwMode="auto">
                    <a:xfrm>
                      <a:off x="0" y="0"/>
                      <a:ext cx="2674620" cy="2185670"/>
                    </a:xfrm>
                    <a:prstGeom prst="rect">
                      <a:avLst/>
                    </a:prstGeom>
                  </pic:spPr>
                </pic:pic>
              </a:graphicData>
            </a:graphic>
          </wp:inline>
        </w:drawing>
      </w:r>
    </w:p>
    <w:p w14:paraId="3AA7136D" w14:textId="77777777" w:rsidR="00D61B80" w:rsidRDefault="00D00DF8">
      <w:pPr>
        <w:pStyle w:val="ImageCaption"/>
        <w:tabs>
          <w:tab w:val="left" w:pos="1532"/>
          <w:tab w:val="left" w:pos="6300"/>
        </w:tabs>
      </w:pPr>
      <w:r>
        <w:tab/>
        <w:t>(a) Healthy group</w:t>
      </w:r>
      <w:bookmarkStart w:id="171" w:name="Xf9f939e109c14c0cd29f096281463cd35f7a8ff"/>
      <w:r>
        <w:tab/>
      </w:r>
      <w:bookmarkEnd w:id="171"/>
      <w:r>
        <w:t>(b) OI group</w:t>
      </w:r>
    </w:p>
    <w:p w14:paraId="36A11324" w14:textId="0C19F25D" w:rsidR="00D61B80" w:rsidRDefault="00D00DF8">
      <w:pPr>
        <w:pStyle w:val="ImageCaption"/>
        <w:tabs>
          <w:tab w:val="left" w:pos="1532"/>
          <w:tab w:val="left" w:pos="6300"/>
        </w:tabs>
        <w:jc w:val="center"/>
      </w:pPr>
      <w:bookmarkStart w:id="172" w:name="filtering"/>
      <w:bookmarkEnd w:id="172"/>
      <w:r>
        <w:rPr>
          <w:b/>
          <w:bCs/>
        </w:rPr>
        <w:t>Figure 6</w:t>
      </w:r>
      <w:r>
        <w:t xml:space="preserve">: Regression results using the fixed effects of the linear mixed-effect model on filtered data sets. </w:t>
      </w:r>
      <w:proofErr w:type="spellStart"/>
      <w:r>
        <w:t>λii</w:t>
      </w:r>
      <w:proofErr w:type="spellEnd"/>
      <w:r>
        <w:t xml:space="preserve"> stands for the diagonal terms of normal components of </w:t>
      </w:r>
      <w:proofErr w:type="spellStart"/>
      <w:r>
        <w:t>S in</w:t>
      </w:r>
      <w:proofErr w:type="spellEnd"/>
      <w:r>
        <w:t xml:space="preserve"> Mandel notation (Mandel 1965), </w:t>
      </w:r>
      <w:proofErr w:type="spellStart"/>
      <w:r>
        <w:t>λij</w:t>
      </w:r>
      <w:proofErr w:type="spellEnd"/>
      <w:r>
        <w:t xml:space="preserve"> for the off-diagonal terms of normal components, and </w:t>
      </w:r>
      <w:proofErr w:type="spellStart"/>
      <w:r>
        <w:t>μij</w:t>
      </w:r>
      <w:proofErr w:type="spellEnd"/>
      <w:r>
        <w:t xml:space="preserve"> for the shear components. The dashed line represents the </w:t>
      </w:r>
      <w:del w:id="173" w:author="Schenk, Denis Elia (ARTORG)" w:date="2021-06-25T14:04:00Z">
        <w:r w:rsidDel="00CF4659">
          <w:delText xml:space="preserve">fitted </w:delText>
        </w:r>
      </w:del>
      <w:ins w:id="174" w:author="Schenk, Denis Elia (ARTORG)" w:date="2021-06-25T14:04:00Z">
        <w:r w:rsidR="00CF4659">
          <w:t>regression</w:t>
        </w:r>
        <w:r w:rsidR="00CF4659">
          <w:t xml:space="preserve"> </w:t>
        </w:r>
      </w:ins>
      <w:r>
        <w:t>line.</w:t>
      </w:r>
    </w:p>
    <w:p w14:paraId="5C681E0C" w14:textId="77777777" w:rsidR="00D61B80" w:rsidRDefault="00D00DF8">
      <w:pPr>
        <w:pStyle w:val="berschrift2"/>
      </w:pPr>
      <w:r>
        <w:lastRenderedPageBreak/>
        <w:t>BV/TV and DA Matching</w:t>
      </w:r>
    </w:p>
    <w:p w14:paraId="2155A7A0" w14:textId="6883FDBF" w:rsidR="00D61B80" w:rsidRDefault="00D00DF8">
      <w:pPr>
        <w:pStyle w:val="FirstParagraph"/>
        <w:jc w:val="both"/>
      </w:pPr>
      <w:r>
        <w:t xml:space="preserve">Regression results after BV/TV and DA ROI matching are shown in Table </w:t>
      </w:r>
      <w:hyperlink w:anchor="Table3">
        <w:r>
          <w:rPr>
            <w:rStyle w:val="LienInternet"/>
          </w:rPr>
          <w:t>3</w:t>
        </w:r>
      </w:hyperlink>
      <w:r>
        <w:t>. The columns show the used data set, the fives parameters of the Zysset-</w:t>
      </w:r>
      <w:proofErr w:type="spellStart"/>
      <w:r>
        <w:t>Curnier</w:t>
      </w:r>
      <w:proofErr w:type="spellEnd"/>
      <w:r>
        <w:t xml:space="preserve"> model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w:t>
      </w:r>
      <m:oMath>
        <m:r>
          <w:rPr>
            <w:rFonts w:ascii="Cambria Math" w:hAnsi="Cambria Math"/>
          </w:rPr>
          <m:t>k</m:t>
        </m:r>
      </m:oMath>
      <w:r>
        <w:t xml:space="preserve">, and </w:t>
      </w:r>
      <m:oMath>
        <m:r>
          <w:rPr>
            <w:rFonts w:ascii="Cambria Math" w:hAnsi="Cambria Math"/>
          </w:rPr>
          <m:t>l</m:t>
        </m:r>
      </m:oMath>
      <w:r>
        <w:t xml:space="preserve">) and the assessment of </w:t>
      </w:r>
      <w:del w:id="175" w:author="Schenk, Denis Elia (ARTORG)" w:date="2021-06-25T14:03:00Z">
        <w:r w:rsidDel="00CF4659">
          <w:delText xml:space="preserve">fit </w:delText>
        </w:r>
      </w:del>
      <w:ins w:id="176" w:author="Schenk, Denis Elia (ARTORG)" w:date="2021-06-25T14:03:00Z">
        <w:r w:rsidR="00CF4659">
          <w:t>regression</w:t>
        </w:r>
        <w:r w:rsidR="00CF4659">
          <w:t xml:space="preserve"> </w:t>
        </w:r>
      </w:ins>
      <w:r>
        <w:t>quality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NE). Grouping healthy and OI data together for regression lead</w:t>
      </w:r>
      <w:ins w:id="177" w:author="Schenk, Denis Elia (ARTORG)" w:date="2021-06-25T14:04:00Z">
        <w:r w:rsidR="00CF4659">
          <w:t>s</w:t>
        </w:r>
      </w:ins>
      <w:r>
        <w:t xml:space="preserve"> to a </w:t>
      </w:r>
      <m:oMath>
        <m:r>
          <w:rPr>
            <w:rFonts w:ascii="Cambria Math" w:hAnsi="Cambria Math"/>
          </w:rPr>
          <m:t>k</m:t>
        </m:r>
      </m:oMath>
      <w:r>
        <w:t xml:space="preserve"> of 1.91 and a </w:t>
      </w:r>
      <m:oMath>
        <m:r>
          <w:rPr>
            <w:rFonts w:ascii="Cambria Math" w:hAnsi="Cambria Math"/>
          </w:rPr>
          <m:t>l</m:t>
        </m:r>
      </m:oMath>
      <w:r>
        <w:t xml:space="preserve"> of 0.95</w:t>
      </w:r>
      <w:ins w:id="178" w:author="Schenk, Denis Elia (ARTORG)" w:date="2021-06-25T14:05:00Z">
        <w:r w:rsidR="00CF4659">
          <w:t>,</w:t>
        </w:r>
      </w:ins>
      <w:del w:id="179" w:author="Schenk, Denis Elia (ARTORG)" w:date="2021-06-25T14:05:00Z">
        <w:r w:rsidDel="00CF4659">
          <w:delText xml:space="preserve">. </w:delText>
        </w:r>
      </w:del>
      <w:del w:id="180" w:author="Schenk, Denis Elia (ARTORG)" w:date="2021-06-25T14:04:00Z">
        <w:r w:rsidDel="00CF4659">
          <w:delText>R</w:delText>
        </w:r>
      </w:del>
      <w:del w:id="181" w:author="Schenk, Denis Elia (ARTORG)" w:date="2021-06-25T14:05:00Z">
        <w:r w:rsidDel="00CF4659">
          <w:delText>egression result shows</w:delText>
        </w:r>
      </w:del>
      <w:r>
        <w:t xml:space="preserve"> a</w:t>
      </w:r>
      <w:ins w:id="182" w:author="Schenk, Denis Elia (ARTORG)" w:date="2021-06-25T14:05:00Z">
        <w:r w:rsidR="00CF4659">
          <w:t>n</w:t>
        </w:r>
      </w:ins>
      <w:r>
        <w:t xml:space="preserve">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of 0.94 and a NE of 18% </w:t>
      </w:r>
      <m:oMath>
        <m:r>
          <w:rPr>
            <w:rFonts w:ascii="Cambria Math" w:hAnsi="Cambria Math"/>
          </w:rPr>
          <m:t>±</m:t>
        </m:r>
      </m:oMath>
      <w:r>
        <w:t xml:space="preserve"> 9%. The second and the last row show regression results using </w:t>
      </w:r>
      <w:ins w:id="183" w:author="Schenk, Denis Elia (ARTORG)" w:date="2021-06-25T14:05:00Z">
        <w:r w:rsidR="00CF4659">
          <w:t xml:space="preserve">the individual </w:t>
        </w:r>
      </w:ins>
      <w:del w:id="184" w:author="Schenk, Denis Elia (ARTORG)" w:date="2021-06-25T14:05:00Z">
        <w:r w:rsidDel="00CF4659">
          <w:delText xml:space="preserve">separated </w:delText>
        </w:r>
      </w:del>
      <w:r>
        <w:t xml:space="preserve">data sets and </w:t>
      </w:r>
      <w:del w:id="185" w:author="Schenk, Denis Elia (ARTORG)" w:date="2021-06-25T14:06:00Z">
        <w:r w:rsidDel="00CF4659">
          <w:delText xml:space="preserve">imposing </w:delText>
        </w:r>
      </w:del>
      <w:ins w:id="186" w:author="Schenk, Denis Elia (ARTORG)" w:date="2021-06-25T14:06:00Z">
        <w:r w:rsidR="00CF4659">
          <w:t>setting</w:t>
        </w:r>
        <w:r w:rsidR="00CF4659">
          <w:t xml:space="preserve"> </w:t>
        </w:r>
      </w:ins>
      <w:r>
        <w:t xml:space="preserve">the exponents </w:t>
      </w:r>
      <m:oMath>
        <m:r>
          <w:rPr>
            <w:rFonts w:ascii="Cambria Math" w:hAnsi="Cambria Math"/>
          </w:rPr>
          <m:t>k</m:t>
        </m:r>
      </m:oMath>
      <w:r>
        <w:t xml:space="preserve"> and </w:t>
      </w:r>
      <m:oMath>
        <m:r>
          <w:rPr>
            <w:rFonts w:ascii="Cambria Math" w:hAnsi="Cambria Math"/>
          </w:rPr>
          <m:t>l</m:t>
        </m:r>
      </m:oMath>
      <w:r>
        <w:t xml:space="preserve"> to fixed values. OI stiffness constants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are </w:t>
      </w:r>
      <w:proofErr w:type="spellStart"/>
      <w:ins w:id="187" w:author="Schenk, Denis Elia (ARTORG)" w:date="2021-06-25T14:07:00Z">
        <w:r w:rsidR="00CF4659">
          <w:t>consistantly</w:t>
        </w:r>
      </w:ins>
      <w:proofErr w:type="spellEnd"/>
      <w:ins w:id="188" w:author="Schenk, Denis Elia (ARTORG)" w:date="2021-06-25T14:06:00Z">
        <w:r w:rsidR="00CF4659">
          <w:t xml:space="preserve"> </w:t>
        </w:r>
      </w:ins>
      <w:r>
        <w:t xml:space="preserve">higher than healthy one. The increase is of 15%, 1%, and 2% for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respectively. </w:t>
      </w:r>
      <w:commentRangeStart w:id="189"/>
      <w:r>
        <w:t>The ANCOVA performed to quantify the group statistical significance shows a p value of 0.7.</w:t>
      </w:r>
      <w:commentRangeEnd w:id="189"/>
      <w:r w:rsidR="00CF4659">
        <w:rPr>
          <w:rStyle w:val="Kommentarzeichen"/>
        </w:rPr>
        <w:commentReference w:id="189"/>
      </w:r>
    </w:p>
    <w:p w14:paraId="6E0C62DD" w14:textId="2755B5F5" w:rsidR="00D61B80" w:rsidRDefault="00D00DF8">
      <w:pPr>
        <w:pStyle w:val="Tableau"/>
        <w:keepNext/>
      </w:pPr>
      <w:r>
        <w:rPr>
          <w:b/>
          <w:bCs/>
        </w:rPr>
        <w:t xml:space="preserve">Table </w:t>
      </w:r>
      <w:r>
        <w:rPr>
          <w:b/>
          <w:bCs/>
        </w:rPr>
        <w:fldChar w:fldCharType="begin"/>
      </w:r>
      <w:r>
        <w:rPr>
          <w:b/>
          <w:bCs/>
        </w:rPr>
        <w:instrText>SEQ Tableau \* ARABIC</w:instrText>
      </w:r>
      <w:r>
        <w:rPr>
          <w:b/>
          <w:bCs/>
        </w:rPr>
        <w:fldChar w:fldCharType="separate"/>
      </w:r>
      <w:r>
        <w:rPr>
          <w:b/>
          <w:bCs/>
        </w:rPr>
        <w:t>3</w:t>
      </w:r>
      <w:r>
        <w:rPr>
          <w:b/>
          <w:bCs/>
        </w:rPr>
        <w:fldChar w:fldCharType="end"/>
      </w:r>
      <w:r>
        <w:t xml:space="preserve">: Constants obtained with BV/TV and DA matched data sets. Comparison is performed between grouped (N ROIs = 166) and separated data sets (N ROIs = 83). Values are presented as value [95% CI] or mean ± standard deviation. Values in gray were </w:t>
      </w:r>
      <w:del w:id="190" w:author="Schenk, Denis Elia (ARTORG)" w:date="2021-06-25T14:08:00Z">
        <w:r w:rsidDel="00CF4659">
          <w:delText xml:space="preserve">imposed </w:delText>
        </w:r>
      </w:del>
      <w:ins w:id="191" w:author="Schenk, Denis Elia (ARTORG)" w:date="2021-06-25T14:08:00Z">
        <w:r w:rsidR="00CF4659">
          <w:t>fixed</w:t>
        </w:r>
        <w:r w:rsidR="00CF4659">
          <w:t xml:space="preserve"> </w:t>
        </w:r>
      </w:ins>
      <w:r>
        <w:t>in the regression.</w:t>
      </w:r>
    </w:p>
    <w:tbl>
      <w:tblPr>
        <w:tblStyle w:val="Table"/>
        <w:tblW w:w="9117" w:type="dxa"/>
        <w:tblInd w:w="243" w:type="dxa"/>
        <w:tblLook w:val="0020" w:firstRow="1" w:lastRow="0" w:firstColumn="0" w:lastColumn="0" w:noHBand="0" w:noVBand="0"/>
      </w:tblPr>
      <w:tblGrid>
        <w:gridCol w:w="9117"/>
      </w:tblGrid>
      <w:tr w:rsidR="00D61B80" w14:paraId="246B1256" w14:textId="77777777">
        <w:tc>
          <w:tcPr>
            <w:tcW w:w="9117" w:type="dxa"/>
            <w:vAlign w:val="bottom"/>
          </w:tcPr>
          <w:p w14:paraId="6C39ABE6" w14:textId="77777777" w:rsidR="00D61B80" w:rsidRDefault="00D61B80">
            <w:pPr>
              <w:pStyle w:val="Compact"/>
              <w:jc w:val="center"/>
              <w:rPr>
                <w:sz w:val="12"/>
                <w:szCs w:val="12"/>
              </w:rPr>
            </w:pPr>
          </w:p>
          <w:p w14:paraId="7B847AE1" w14:textId="77777777" w:rsidR="00D61B80" w:rsidRDefault="00D00DF8">
            <w:pPr>
              <w:pStyle w:val="Compact"/>
              <w:jc w:val="center"/>
              <w:rPr>
                <w:sz w:val="12"/>
                <w:szCs w:val="12"/>
              </w:rPr>
            </w:pPr>
            <w:r>
              <w:rPr>
                <w:noProof/>
                <w:sz w:val="12"/>
                <w:szCs w:val="12"/>
              </w:rPr>
              <w:drawing>
                <wp:anchor distT="0" distB="0" distL="0" distR="0" simplePos="0" relativeHeight="4" behindDoc="0" locked="0" layoutInCell="1" allowOverlap="1" wp14:anchorId="2CF06C22" wp14:editId="1E7115FE">
                  <wp:simplePos x="0" y="0"/>
                  <wp:positionH relativeFrom="column">
                    <wp:align>center</wp:align>
                  </wp:positionH>
                  <wp:positionV relativeFrom="paragraph">
                    <wp:posOffset>635</wp:posOffset>
                  </wp:positionV>
                  <wp:extent cx="5652135" cy="684530"/>
                  <wp:effectExtent l="0" t="0" r="0" b="0"/>
                  <wp:wrapSquare wrapText="largest"/>
                  <wp:docPr id="1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pic:cNvPicPr>
                            <a:picLocks noChangeAspect="1" noChangeArrowheads="1"/>
                          </pic:cNvPicPr>
                        </pic:nvPicPr>
                        <pic:blipFill>
                          <a:blip r:embed="rId20"/>
                          <a:stretch>
                            <a:fillRect/>
                          </a:stretch>
                        </pic:blipFill>
                        <pic:spPr bwMode="auto">
                          <a:xfrm>
                            <a:off x="0" y="0"/>
                            <a:ext cx="5652135" cy="684530"/>
                          </a:xfrm>
                          <a:prstGeom prst="rect">
                            <a:avLst/>
                          </a:prstGeom>
                        </pic:spPr>
                      </pic:pic>
                    </a:graphicData>
                  </a:graphic>
                </wp:anchor>
              </w:drawing>
            </w:r>
          </w:p>
        </w:tc>
      </w:tr>
    </w:tbl>
    <w:p w14:paraId="4087004D" w14:textId="152E6F1E" w:rsidR="00477831" w:rsidRDefault="00477831">
      <w:pPr>
        <w:pStyle w:val="Textkrper"/>
        <w:jc w:val="both"/>
        <w:rPr>
          <w:ins w:id="192" w:author="Michael" w:date="2021-06-15T09:51:00Z"/>
        </w:rPr>
      </w:pPr>
      <w:commentRangeStart w:id="193"/>
      <w:ins w:id="194" w:author="Michael" w:date="2021-06-15T09:51:00Z">
        <w:r>
          <w:t>New title</w:t>
        </w:r>
        <w:commentRangeEnd w:id="193"/>
        <w:r>
          <w:rPr>
            <w:rStyle w:val="Kommentarzeichen"/>
          </w:rPr>
          <w:commentReference w:id="193"/>
        </w:r>
      </w:ins>
    </w:p>
    <w:p w14:paraId="3AAB25D0" w14:textId="666B6177" w:rsidR="00D61B80" w:rsidRDefault="00D00DF8">
      <w:pPr>
        <w:pStyle w:val="Textkrper"/>
        <w:jc w:val="both"/>
      </w:pPr>
      <w:r>
        <w:t xml:space="preserve">Table </w:t>
      </w:r>
      <w:hyperlink w:anchor="Table4">
        <w:r>
          <w:rPr>
            <w:rStyle w:val="LienInternet"/>
          </w:rPr>
          <w:t>4</w:t>
        </w:r>
      </w:hyperlink>
      <w:r>
        <w:t xml:space="preserve"> shows results obtained compared to literature. </w:t>
      </w:r>
      <w:commentRangeStart w:id="195"/>
      <w:r>
        <w:t xml:space="preserve">Gross, </w:t>
      </w:r>
      <w:proofErr w:type="spellStart"/>
      <w:r>
        <w:t>Pahr</w:t>
      </w:r>
      <w:proofErr w:type="spellEnd"/>
      <w:r>
        <w:t xml:space="preserve">, and Zysset (2013) </w:t>
      </w:r>
      <w:commentRangeEnd w:id="195"/>
      <w:r w:rsidR="00CF4659">
        <w:rPr>
          <w:rStyle w:val="Kommentarzeichen"/>
        </w:rPr>
        <w:commentReference w:id="195"/>
      </w:r>
      <w:r>
        <w:t xml:space="preserve">has the larger number of ROIs. Data sets of </w:t>
      </w:r>
      <w:proofErr w:type="spellStart"/>
      <w:r>
        <w:t>Panyasantisuk</w:t>
      </w:r>
      <w:proofErr w:type="spellEnd"/>
      <w:r>
        <w:t xml:space="preserve"> et al. (2015) show BV/TV ranges slightly higher than in the present study and the one of Gross, </w:t>
      </w:r>
      <w:proofErr w:type="spellStart"/>
      <w:r>
        <w:t>Pahr</w:t>
      </w:r>
      <w:proofErr w:type="spellEnd"/>
      <w:r>
        <w:t xml:space="preserve">, and Zysset (2013). On the other hand, DA is higher in the present study than for </w:t>
      </w:r>
      <w:proofErr w:type="spellStart"/>
      <w:r>
        <w:t>Panyasantisuk</w:t>
      </w:r>
      <w:proofErr w:type="spellEnd"/>
      <w:r>
        <w:t xml:space="preserve"> et al. (2015) and Gross, </w:t>
      </w:r>
      <w:proofErr w:type="spellStart"/>
      <w:r>
        <w:t>Pahr</w:t>
      </w:r>
      <w:proofErr w:type="spellEnd"/>
      <w:r>
        <w:t xml:space="preserve">, and Zysset (2013). Setting the exponents </w:t>
      </w:r>
      <m:oMath>
        <m:r>
          <w:rPr>
            <w:rFonts w:ascii="Cambria Math" w:hAnsi="Cambria Math"/>
          </w:rPr>
          <m:t>k</m:t>
        </m:r>
      </m:oMath>
      <w:r>
        <w:t xml:space="preserve"> and </w:t>
      </w:r>
      <m:oMath>
        <m:r>
          <w:rPr>
            <w:rFonts w:ascii="Cambria Math" w:hAnsi="Cambria Math"/>
          </w:rPr>
          <m:t>l</m:t>
        </m:r>
      </m:oMath>
      <w:r>
        <w:t xml:space="preserve"> to the same values led to lower stiffness constants for the observed data set compared to the other studies (Gross, </w:t>
      </w:r>
      <w:proofErr w:type="spellStart"/>
      <w:r>
        <w:t>Pahr</w:t>
      </w:r>
      <w:proofErr w:type="spellEnd"/>
      <w:r>
        <w:t xml:space="preserve">, and Zysset 2013; </w:t>
      </w:r>
      <w:proofErr w:type="spellStart"/>
      <w:r>
        <w:t>Panyasantisuk</w:t>
      </w:r>
      <w:proofErr w:type="spellEnd"/>
      <w:r>
        <w:t xml:space="preserve"> et al. 2015).</w:t>
      </w:r>
    </w:p>
    <w:p w14:paraId="52D67BB8" w14:textId="77777777" w:rsidR="00D61B80" w:rsidRDefault="00D00DF8">
      <w:pPr>
        <w:pStyle w:val="Tableau"/>
        <w:keepNext/>
        <w:jc w:val="center"/>
      </w:pPr>
      <w:r>
        <w:rPr>
          <w:b/>
          <w:bCs/>
        </w:rPr>
        <w:t xml:space="preserve">Table </w:t>
      </w:r>
      <w:r>
        <w:rPr>
          <w:b/>
          <w:bCs/>
        </w:rPr>
        <w:fldChar w:fldCharType="begin"/>
      </w:r>
      <w:r>
        <w:rPr>
          <w:b/>
          <w:bCs/>
        </w:rPr>
        <w:instrText>SEQ Tableau \* ARABIC</w:instrText>
      </w:r>
      <w:r>
        <w:rPr>
          <w:b/>
          <w:bCs/>
        </w:rPr>
        <w:fldChar w:fldCharType="separate"/>
      </w:r>
      <w:r>
        <w:rPr>
          <w:b/>
          <w:bCs/>
        </w:rPr>
        <w:t>4</w:t>
      </w:r>
      <w:r>
        <w:rPr>
          <w:b/>
          <w:bCs/>
        </w:rPr>
        <w:fldChar w:fldCharType="end"/>
      </w:r>
      <w:r>
        <w:t xml:space="preserve">: Comparison with literature. N stands for the number of ROIs observed. Values are presented as computed value only or mean ± standard deviation. The present study shows values obtained with ROIs of tibia XCTII scans of healthy and OI individuals pooled together. </w:t>
      </w:r>
      <w:proofErr w:type="spellStart"/>
      <w:r>
        <w:t>Panyasantisuk</w:t>
      </w:r>
      <w:proofErr w:type="spellEnd"/>
      <w:r>
        <w:t xml:space="preserve"> et al. [20] and Gross et al. [9] show values obtained with ROIs of femur </w:t>
      </w:r>
      <w:proofErr w:type="spellStart"/>
      <w:r>
        <w:t>μCT</w:t>
      </w:r>
      <w:proofErr w:type="spellEnd"/>
      <w:r>
        <w:t xml:space="preserve"> scans of healthy individuals only. Values in gray were imposed in the regression.</w:t>
      </w:r>
    </w:p>
    <w:tbl>
      <w:tblPr>
        <w:tblStyle w:val="Table"/>
        <w:tblW w:w="9074" w:type="dxa"/>
        <w:tblInd w:w="285" w:type="dxa"/>
        <w:tblLook w:val="0020" w:firstRow="1" w:lastRow="0" w:firstColumn="0" w:lastColumn="0" w:noHBand="0" w:noVBand="0"/>
      </w:tblPr>
      <w:tblGrid>
        <w:gridCol w:w="9074"/>
      </w:tblGrid>
      <w:tr w:rsidR="00D61B80" w14:paraId="55ED4202" w14:textId="77777777">
        <w:tc>
          <w:tcPr>
            <w:tcW w:w="9074" w:type="dxa"/>
            <w:vAlign w:val="bottom"/>
          </w:tcPr>
          <w:p w14:paraId="095535E9" w14:textId="7D0A0CE4" w:rsidR="00D61B80" w:rsidRDefault="00CF4659">
            <w:pPr>
              <w:pStyle w:val="Compact"/>
              <w:rPr>
                <w:sz w:val="12"/>
                <w:szCs w:val="12"/>
              </w:rPr>
            </w:pPr>
            <w:ins w:id="196" w:author="Schenk, Denis Elia (ARTORG)" w:date="2021-06-25T14:11:00Z">
              <w:r>
                <w:rPr>
                  <w:noProof/>
                  <w:sz w:val="12"/>
                  <w:szCs w:val="12"/>
                </w:rPr>
                <mc:AlternateContent>
                  <mc:Choice Requires="wps">
                    <w:drawing>
                      <wp:anchor distT="0" distB="0" distL="114300" distR="114300" simplePos="0" relativeHeight="251659264" behindDoc="0" locked="0" layoutInCell="1" allowOverlap="1" wp14:anchorId="059D7188" wp14:editId="05C4750B">
                        <wp:simplePos x="0" y="0"/>
                        <wp:positionH relativeFrom="column">
                          <wp:posOffset>0</wp:posOffset>
                        </wp:positionH>
                        <wp:positionV relativeFrom="paragraph">
                          <wp:posOffset>1323340</wp:posOffset>
                        </wp:positionV>
                        <wp:extent cx="5538470" cy="0"/>
                        <wp:effectExtent l="50800" t="38100" r="36830" b="76200"/>
                        <wp:wrapNone/>
                        <wp:docPr id="21" name="Gerade Verbindung 21"/>
                        <wp:cNvGraphicFramePr/>
                        <a:graphic xmlns:a="http://schemas.openxmlformats.org/drawingml/2006/main">
                          <a:graphicData uri="http://schemas.microsoft.com/office/word/2010/wordprocessingShape">
                            <wps:wsp>
                              <wps:cNvCnPr/>
                              <wps:spPr>
                                <a:xfrm>
                                  <a:off x="0" y="0"/>
                                  <a:ext cx="553847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1CB3C" id="Gerade Verbindung 2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04.2pt" to="436.1pt,10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" strokecolor="#4f81bd [3204]" strokeweight="2pt">
                        <v:shadow on="t" color="black" opacity="24903f" origin=",.5" offset="0,.55556mm"/>
                      </v:line>
                    </w:pict>
                  </mc:Fallback>
                </mc:AlternateContent>
              </w:r>
            </w:ins>
          </w:p>
          <w:p w14:paraId="2501ECFC" w14:textId="77777777" w:rsidR="00D61B80" w:rsidRDefault="00D00DF8">
            <w:pPr>
              <w:pStyle w:val="Compact"/>
              <w:rPr>
                <w:sz w:val="12"/>
                <w:szCs w:val="12"/>
              </w:rPr>
            </w:pPr>
            <w:commentRangeStart w:id="197"/>
            <w:r>
              <w:rPr>
                <w:noProof/>
                <w:sz w:val="12"/>
                <w:szCs w:val="12"/>
              </w:rPr>
              <w:drawing>
                <wp:anchor distT="0" distB="0" distL="0" distR="0" simplePos="0" relativeHeight="5" behindDoc="0" locked="0" layoutInCell="1" allowOverlap="1" wp14:anchorId="7365693E" wp14:editId="148363AA">
                  <wp:simplePos x="0" y="0"/>
                  <wp:positionH relativeFrom="column">
                    <wp:align>center</wp:align>
                  </wp:positionH>
                  <wp:positionV relativeFrom="paragraph">
                    <wp:posOffset>635</wp:posOffset>
                  </wp:positionV>
                  <wp:extent cx="5624830" cy="1522095"/>
                  <wp:effectExtent l="0" t="0" r="0" b="0"/>
                  <wp:wrapSquare wrapText="largest"/>
                  <wp:docPr id="1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pic:cNvPicPr>
                            <a:picLocks noChangeAspect="1" noChangeArrowheads="1"/>
                          </pic:cNvPicPr>
                        </pic:nvPicPr>
                        <pic:blipFill>
                          <a:blip r:embed="rId21"/>
                          <a:stretch>
                            <a:fillRect/>
                          </a:stretch>
                        </pic:blipFill>
                        <pic:spPr bwMode="auto">
                          <a:xfrm>
                            <a:off x="0" y="0"/>
                            <a:ext cx="5624830" cy="1522095"/>
                          </a:xfrm>
                          <a:prstGeom prst="rect">
                            <a:avLst/>
                          </a:prstGeom>
                        </pic:spPr>
                      </pic:pic>
                    </a:graphicData>
                  </a:graphic>
                </wp:anchor>
              </w:drawing>
            </w:r>
            <w:commentRangeEnd w:id="197"/>
            <w:r w:rsidR="00CF4659">
              <w:rPr>
                <w:rStyle w:val="Kommentarzeichen"/>
              </w:rPr>
              <w:commentReference w:id="197"/>
            </w:r>
          </w:p>
        </w:tc>
      </w:tr>
    </w:tbl>
    <w:p w14:paraId="0A0A24FD" w14:textId="764F047E" w:rsidR="00D61B80" w:rsidRDefault="00D00DF8">
      <w:pPr>
        <w:pStyle w:val="Textkrper"/>
        <w:jc w:val="both"/>
      </w:pPr>
      <w:commentRangeStart w:id="198"/>
      <w:r>
        <w:lastRenderedPageBreak/>
        <w:t xml:space="preserve">The analysis of </w:t>
      </w:r>
      <w:commentRangeStart w:id="199"/>
      <w:proofErr w:type="spellStart"/>
      <w:r>
        <w:t>tBMD</w:t>
      </w:r>
      <w:proofErr w:type="spellEnd"/>
      <w:r>
        <w:t xml:space="preserve"> </w:t>
      </w:r>
      <w:commentRangeEnd w:id="199"/>
      <w:r w:rsidR="00C37E4F">
        <w:rPr>
          <w:rStyle w:val="Kommentarzeichen"/>
        </w:rPr>
        <w:commentReference w:id="199"/>
      </w:r>
      <w:r>
        <w:t xml:space="preserve">in relation to BV/TV is shown in Figure </w:t>
      </w:r>
      <w:hyperlink w:anchor="X29077e17bbefd40c22a6ad773a8432cb341da5f">
        <w:r>
          <w:rPr>
            <w:rStyle w:val="LienInternet"/>
          </w:rPr>
          <w:t>7</w:t>
        </w:r>
      </w:hyperlink>
      <w:r>
        <w:t xml:space="preserve">. The t-test performed on the </w:t>
      </w:r>
      <w:proofErr w:type="spellStart"/>
      <w:r>
        <w:t>tBMD</w:t>
      </w:r>
      <w:proofErr w:type="spellEnd"/>
      <w:r>
        <w:t xml:space="preserve"> distributions led to a p-value &lt;0.0001 and a 95% CI of [-</w:t>
      </w:r>
      <w:proofErr w:type="gramStart"/>
      <w:r>
        <w:t>35,-</w:t>
      </w:r>
      <w:proofErr w:type="gramEnd"/>
      <w:r>
        <w:t xml:space="preserve">13]. The linear regression performed using the linear mixed-effects model without BV/TV and group interaction provided a slope of </w:t>
      </w:r>
      <w:commentRangeStart w:id="200"/>
      <w:r>
        <w:t xml:space="preserve">223 [153,292] </w:t>
      </w:r>
      <w:commentRangeEnd w:id="200"/>
      <w:r w:rsidR="00477831">
        <w:rPr>
          <w:rStyle w:val="Kommentarzeichen"/>
        </w:rPr>
        <w:commentReference w:id="200"/>
      </w:r>
      <w:r>
        <w:t xml:space="preserve">(value [95% CI]). The intercept value was </w:t>
      </w:r>
      <w:commentRangeStart w:id="201"/>
      <w:r>
        <w:t xml:space="preserve">534 [518,550] </w:t>
      </w:r>
      <w:commentRangeEnd w:id="201"/>
      <w:r w:rsidR="00477831">
        <w:rPr>
          <w:rStyle w:val="Kommentarzeichen"/>
        </w:rPr>
        <w:commentReference w:id="201"/>
      </w:r>
      <w:r>
        <w:t xml:space="preserve">and the group variable led to a value of </w:t>
      </w:r>
      <w:commentRangeStart w:id="202"/>
      <w:r>
        <w:t>14 [7,20]</w:t>
      </w:r>
      <w:commentRangeEnd w:id="202"/>
      <w:r w:rsidR="00477831">
        <w:rPr>
          <w:rStyle w:val="Kommentarzeichen"/>
        </w:rPr>
        <w:commentReference w:id="202"/>
      </w:r>
      <w:r>
        <w:t xml:space="preserve">. The prediction using the fixed effects only led to a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0.23 and a SE of 33. Then, using the linear mixed-effect model with the interaction regressor (BV/TV x Group), this added variable presented a value of 3 [-66,72] and a p-value of 0.94.</w:t>
      </w:r>
      <w:commentRangeEnd w:id="198"/>
      <w:r w:rsidR="006103B8">
        <w:rPr>
          <w:rStyle w:val="Kommentarzeichen"/>
        </w:rPr>
        <w:commentReference w:id="198"/>
      </w:r>
    </w:p>
    <w:p w14:paraId="4239C4B8" w14:textId="77777777" w:rsidR="00D61B80" w:rsidRDefault="00D00DF8">
      <w:pPr>
        <w:pStyle w:val="CaptionedFigure"/>
        <w:jc w:val="center"/>
      </w:pPr>
      <w:bookmarkStart w:id="203" w:name="X29077e17bbefd40c22a6ad773a8432cb341da5f"/>
      <w:r>
        <w:rPr>
          <w:noProof/>
        </w:rPr>
        <w:drawing>
          <wp:inline distT="0" distB="0" distL="0" distR="0" wp14:anchorId="0F933937" wp14:editId="1E06BF43">
            <wp:extent cx="2674620" cy="2185670"/>
            <wp:effectExtent l="0" t="0" r="0" b="0"/>
            <wp:docPr id="14" name="Image9" descr="tBMD in relation to BV/TV. The fitted lines are obtained using the fixed effects of the linear mixed-effect model and fixing the group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tBMD in relation to BV/TV. The fitted lines are obtained using the fixed effects of the linear mixed-effect model and fixing the group variable."/>
                    <pic:cNvPicPr>
                      <a:picLocks noChangeAspect="1" noChangeArrowheads="1"/>
                    </pic:cNvPicPr>
                  </pic:nvPicPr>
                  <pic:blipFill>
                    <a:blip r:embed="rId22"/>
                    <a:stretch>
                      <a:fillRect/>
                    </a:stretch>
                  </pic:blipFill>
                  <pic:spPr bwMode="auto">
                    <a:xfrm>
                      <a:off x="0" y="0"/>
                      <a:ext cx="2674620" cy="2185670"/>
                    </a:xfrm>
                    <a:prstGeom prst="rect">
                      <a:avLst/>
                    </a:prstGeom>
                  </pic:spPr>
                </pic:pic>
              </a:graphicData>
            </a:graphic>
          </wp:inline>
        </w:drawing>
      </w:r>
      <w:bookmarkEnd w:id="203"/>
    </w:p>
    <w:p w14:paraId="3D3C9345" w14:textId="77777777" w:rsidR="00D61B80" w:rsidRDefault="00D00DF8">
      <w:pPr>
        <w:pStyle w:val="ImageCaption"/>
        <w:jc w:val="center"/>
      </w:pPr>
      <w:r>
        <w:rPr>
          <w:b/>
          <w:bCs/>
        </w:rPr>
        <w:t>Figure 7</w:t>
      </w:r>
      <w:r>
        <w:t xml:space="preserve">: </w:t>
      </w:r>
      <w:proofErr w:type="spellStart"/>
      <w:r>
        <w:t>tBMD</w:t>
      </w:r>
      <w:proofErr w:type="spellEnd"/>
      <w:r>
        <w:t xml:space="preserve"> in relation to BV/TV. The fitted lines are obtained using the fixed effects of the linear mixed-effect model and fixing the group variable.</w:t>
      </w:r>
      <w:bookmarkStart w:id="204" w:name="bvtv-and-da-matching"/>
      <w:bookmarkEnd w:id="204"/>
    </w:p>
    <w:p w14:paraId="57EAA265" w14:textId="77777777" w:rsidR="00D61B80" w:rsidRDefault="00D00DF8">
      <w:pPr>
        <w:pStyle w:val="berschrift1"/>
      </w:pPr>
      <w:r>
        <w:t>Discussion</w:t>
      </w:r>
    </w:p>
    <w:p w14:paraId="5F64DED9" w14:textId="590D293D" w:rsidR="00D61B80" w:rsidRDefault="00D00DF8">
      <w:pPr>
        <w:pStyle w:val="FirstParagraph"/>
        <w:jc w:val="both"/>
      </w:pPr>
      <w:r>
        <w:t>Osteogenesis imperfecta is an inherited form of bone fragility with a severity going from mild to perinatally lethal. This study aim</w:t>
      </w:r>
      <w:ins w:id="205" w:author="Schenk, Denis Elia (ARTORG)" w:date="2021-06-25T14:14:00Z">
        <w:r w:rsidR="006103B8">
          <w:t>s</w:t>
        </w:r>
      </w:ins>
      <w:r>
        <w:t xml:space="preserve"> to confirm that fabric-elasticity relationships in OI trabecular bone are similar </w:t>
      </w:r>
      <w:del w:id="206" w:author="Schenk, Denis Elia (ARTORG)" w:date="2021-06-25T14:14:00Z">
        <w:r w:rsidDel="006103B8">
          <w:delText>than in</w:delText>
        </w:r>
      </w:del>
      <w:ins w:id="207" w:author="Schenk, Denis Elia (ARTORG)" w:date="2021-06-25T14:14:00Z">
        <w:r w:rsidR="006103B8">
          <w:t>compared to</w:t>
        </w:r>
      </w:ins>
      <w:r>
        <w:t xml:space="preserve"> healthy </w:t>
      </w:r>
      <w:del w:id="208" w:author="Schenk, Denis Elia (ARTORG)" w:date="2021-06-25T14:14:00Z">
        <w:r w:rsidDel="006103B8">
          <w:delText>conditions</w:delText>
        </w:r>
      </w:del>
      <w:ins w:id="209" w:author="Schenk, Denis Elia (ARTORG)" w:date="2021-06-25T14:14:00Z">
        <w:r w:rsidR="006103B8">
          <w:t>bone</w:t>
        </w:r>
      </w:ins>
      <w:r>
        <w:t xml:space="preserve">, encouraging the use of HR-pQCT </w:t>
      </w:r>
      <w:del w:id="210" w:author="Schenk, Denis Elia (ARTORG)" w:date="2021-06-25T14:14:00Z">
        <w:r w:rsidDel="006103B8">
          <w:delText xml:space="preserve">scans </w:delText>
        </w:r>
      </w:del>
      <w:ins w:id="211" w:author="Schenk, Denis Elia (ARTORG)" w:date="2021-06-25T14:14:00Z">
        <w:r w:rsidR="006103B8">
          <w:t>based hFE</w:t>
        </w:r>
      </w:ins>
      <w:ins w:id="212" w:author="Schenk, Denis Elia (ARTORG)" w:date="2021-06-25T14:15:00Z">
        <w:r w:rsidR="006103B8">
          <w:t xml:space="preserve"> outcomes</w:t>
        </w:r>
      </w:ins>
      <w:ins w:id="213" w:author="Schenk, Denis Elia (ARTORG)" w:date="2021-06-25T14:14:00Z">
        <w:r w:rsidR="006103B8">
          <w:t xml:space="preserve"> </w:t>
        </w:r>
      </w:ins>
      <w:r>
        <w:t>for fracture risk assessment. To do this, the study included two groups of participants composed of 120 healthy control and 50 OI diagnosed patients respectively.</w:t>
      </w:r>
    </w:p>
    <w:p w14:paraId="3BC602B9" w14:textId="176B89B3" w:rsidR="00D61B80" w:rsidRDefault="00D00DF8">
      <w:pPr>
        <w:pStyle w:val="FirstParagraph"/>
        <w:jc w:val="both"/>
      </w:pPr>
      <w:r>
        <w:t>As the previous studies (</w:t>
      </w:r>
      <w:proofErr w:type="spellStart"/>
      <w:r>
        <w:t>Folkestad</w:t>
      </w:r>
      <w:proofErr w:type="spellEnd"/>
      <w:r>
        <w:t xml:space="preserve"> et al. 2012; </w:t>
      </w:r>
      <w:proofErr w:type="spellStart"/>
      <w:r>
        <w:t>Kocijan</w:t>
      </w:r>
      <w:proofErr w:type="spellEnd"/>
      <w:r>
        <w:t xml:space="preserve"> et al. 2015; </w:t>
      </w:r>
      <w:proofErr w:type="spellStart"/>
      <w:r>
        <w:t>Rolvien</w:t>
      </w:r>
      <w:proofErr w:type="spellEnd"/>
      <w:r>
        <w:t xml:space="preserve"> et al. 2018) have the same age range as our matched groups, we can compare morphological parameters. The imaging system explains most of the differences between the absolute morphological values of the present study compared to the others. </w:t>
      </w:r>
      <w:proofErr w:type="spellStart"/>
      <w:r w:rsidRPr="00677821">
        <w:rPr>
          <w:lang w:val="fr-CH"/>
        </w:rPr>
        <w:t>Folkestad</w:t>
      </w:r>
      <w:proofErr w:type="spellEnd"/>
      <w:r w:rsidRPr="00677821">
        <w:rPr>
          <w:lang w:val="fr-CH"/>
        </w:rPr>
        <w:t xml:space="preserve"> et al. (2012), </w:t>
      </w:r>
      <w:proofErr w:type="spellStart"/>
      <w:r w:rsidRPr="00677821">
        <w:rPr>
          <w:lang w:val="fr-CH"/>
        </w:rPr>
        <w:t>Kocijan</w:t>
      </w:r>
      <w:proofErr w:type="spellEnd"/>
      <w:r w:rsidRPr="00677821">
        <w:rPr>
          <w:lang w:val="fr-CH"/>
        </w:rPr>
        <w:t xml:space="preserve"> et al. (2015), and </w:t>
      </w:r>
      <w:proofErr w:type="spellStart"/>
      <w:r w:rsidRPr="00677821">
        <w:rPr>
          <w:lang w:val="fr-CH"/>
        </w:rPr>
        <w:t>Rolvien</w:t>
      </w:r>
      <w:proofErr w:type="spellEnd"/>
      <w:r w:rsidRPr="00677821">
        <w:rPr>
          <w:lang w:val="fr-CH"/>
        </w:rPr>
        <w:t xml:space="preserve"> et al. </w:t>
      </w:r>
      <w:r>
        <w:t xml:space="preserve">(2018) have performed their measurements on first generation XCT scanners with a voxel size of 82 </w:t>
      </w:r>
      <w:proofErr w:type="spellStart"/>
      <w:r>
        <w:t>μm</w:t>
      </w:r>
      <w:proofErr w:type="spellEnd"/>
      <w:r>
        <w:t xml:space="preserve">, while we have used a second generation XCT with a voxel size of 61 </w:t>
      </w:r>
      <w:proofErr w:type="spellStart"/>
      <w:r>
        <w:t>μm</w:t>
      </w:r>
      <w:proofErr w:type="spellEnd"/>
      <w:r>
        <w:t xml:space="preserve">. The work from Agarwal et al. (2016) investigated differences between the two scanner types. They showed that BV/TV, Tb.Th., and Tb.Sp. are higher in second generation XCT scanners and Tb.N. is lower compared to first generation XCT. These results give confidence in our observed values. Another </w:t>
      </w:r>
      <w:ins w:id="214" w:author="Schenk, Denis Elia (ARTORG)" w:date="2021-06-25T14:17:00Z">
        <w:r w:rsidR="006103B8">
          <w:t xml:space="preserve">potential </w:t>
        </w:r>
      </w:ins>
      <w:r>
        <w:t xml:space="preserve">bias is introduced by the fact that the present study analyses the median values of six cubic ROIs with 5.3 mm side length. This conditions the Tb.N. and Tb.Sp. as they depend on the ROI size. Moreover, conditions imposed for random ROI selection can lead to further biased values, especially for OI </w:t>
      </w:r>
      <w:r>
        <w:lastRenderedPageBreak/>
        <w:t>patients, as the ROI must contain a</w:t>
      </w:r>
      <w:ins w:id="215" w:author="Schenk, Denis Elia (ARTORG)" w:date="2021-06-25T14:18:00Z">
        <w:r w:rsidR="006103B8">
          <w:t xml:space="preserve"> certain</w:t>
        </w:r>
      </w:ins>
      <w:r>
        <w:t xml:space="preserve"> portion of trabecular bone. </w:t>
      </w:r>
      <w:commentRangeStart w:id="216"/>
      <w:r>
        <w:t>Even with the low sample size (2x28 individuals), the statistic</w:t>
      </w:r>
      <w:ins w:id="217" w:author="Schenk, Denis Elia (ARTORG)" w:date="2021-06-25T14:19:00Z">
        <w:r w:rsidR="006103B8">
          <w:t>al</w:t>
        </w:r>
      </w:ins>
      <w:r>
        <w:t xml:space="preserve"> tests have shown significant differences between groups with the more significant being for the CV values</w:t>
      </w:r>
      <w:commentRangeEnd w:id="216"/>
      <w:r w:rsidR="006103B8">
        <w:rPr>
          <w:rStyle w:val="Kommentarzeichen"/>
        </w:rPr>
        <w:commentReference w:id="216"/>
      </w:r>
      <w:r>
        <w:t xml:space="preserve">. The CV values show that heterogeneity of OI trabecular bone is higher compared to healthy control and </w:t>
      </w:r>
      <w:ins w:id="218" w:author="Schenk, Denis Elia (ARTORG)" w:date="2021-06-25T14:20:00Z">
        <w:r w:rsidR="006103B8">
          <w:t xml:space="preserve">consequently </w:t>
        </w:r>
      </w:ins>
      <w:r>
        <w:t>the more discriminant parameter. Finally, the significant differences observed in BV/TV and DA</w:t>
      </w:r>
      <w:ins w:id="219" w:author="Schenk, Denis Elia (ARTORG)" w:date="2021-06-25T14:20:00Z">
        <w:r w:rsidR="006103B8">
          <w:t>,</w:t>
        </w:r>
      </w:ins>
      <w:r>
        <w:t xml:space="preserve"> even with matched age and gender</w:t>
      </w:r>
      <w:ins w:id="220" w:author="Schenk, Denis Elia (ARTORG)" w:date="2021-06-25T14:20:00Z">
        <w:r w:rsidR="006103B8">
          <w:t>,</w:t>
        </w:r>
      </w:ins>
      <w:r>
        <w:t xml:space="preserve"> justifies the choice of a variable matching for fabric-elasticity relationships analysis, because the </w:t>
      </w:r>
      <w:del w:id="221" w:author="Schenk, Denis Elia (ARTORG)" w:date="2021-06-25T14:21:00Z">
        <w:r w:rsidDel="006103B8">
          <w:delText xml:space="preserve">fit </w:delText>
        </w:r>
      </w:del>
      <w:ins w:id="222" w:author="Schenk, Denis Elia (ARTORG)" w:date="2021-06-25T14:21:00Z">
        <w:r w:rsidR="006103B8">
          <w:t>regression</w:t>
        </w:r>
        <w:r w:rsidR="006103B8">
          <w:t xml:space="preserve"> </w:t>
        </w:r>
      </w:ins>
      <w:r>
        <w:t xml:space="preserve">must be performed on </w:t>
      </w:r>
      <w:del w:id="223" w:author="Schenk, Denis Elia (ARTORG)" w:date="2021-06-25T14:21:00Z">
        <w:r w:rsidDel="006103B8">
          <w:delText xml:space="preserve">identical </w:delText>
        </w:r>
      </w:del>
      <w:ins w:id="224" w:author="Schenk, Denis Elia (ARTORG)" w:date="2021-06-25T14:21:00Z">
        <w:r w:rsidR="006103B8">
          <w:t>similar</w:t>
        </w:r>
        <w:r w:rsidR="006103B8">
          <w:t xml:space="preserve"> </w:t>
        </w:r>
      </w:ins>
      <w:r>
        <w:t>ranges to obtain comparable values.</w:t>
      </w:r>
    </w:p>
    <w:p w14:paraId="36634F85" w14:textId="5A5449C0" w:rsidR="00D61B80" w:rsidRDefault="00D00DF8">
      <w:pPr>
        <w:pStyle w:val="FirstParagraph"/>
        <w:jc w:val="both"/>
      </w:pPr>
      <w:r>
        <w:t xml:space="preserve">The linear regressions performed in this study on original data sets showed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NE in the expected range (i. e. slightly lower than Gross, Pahr, and Zysset (2013) and Panyasantisuk et al. (2015)) for the healthy group. Components of the stiffness tensors are distributed to both sides of the diagonal. On the other hand, the linear regressions performed in this study using the </w:t>
      </w:r>
      <w:ins w:id="225" w:author="Schenk, Denis Elia (ARTORG)" w:date="2021-06-25T14:21:00Z">
        <w:r w:rsidR="003809D8">
          <w:t xml:space="preserve">original </w:t>
        </w:r>
      </w:ins>
      <w:r>
        <w:t xml:space="preserve">OI </w:t>
      </w:r>
      <w:del w:id="226" w:author="Schenk, Denis Elia (ARTORG)" w:date="2021-06-25T14:21:00Z">
        <w:r w:rsidDel="003809D8">
          <w:delText xml:space="preserve">original </w:delText>
        </w:r>
      </w:del>
      <w:r>
        <w:t xml:space="preserve">data set presents lower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higher NE than </w:t>
      </w:r>
      <w:del w:id="227" w:author="Schenk, Denis Elia (ARTORG)" w:date="2021-06-25T14:22:00Z">
        <w:r w:rsidDel="003809D8">
          <w:delText>such fit reach usually</w:delText>
        </w:r>
      </w:del>
      <w:ins w:id="228" w:author="Schenk, Denis Elia (ARTORG)" w:date="2021-06-25T14:22:00Z">
        <w:r w:rsidR="003809D8">
          <w:t>comparable regressions in literature</w:t>
        </w:r>
      </w:ins>
      <w:r>
        <w:t xml:space="preserve"> (Gross, </w:t>
      </w:r>
      <w:proofErr w:type="spellStart"/>
      <w:r>
        <w:t>Pahr</w:t>
      </w:r>
      <w:proofErr w:type="spellEnd"/>
      <w:r>
        <w:t xml:space="preserve">, and Zysset 2013; </w:t>
      </w:r>
      <w:proofErr w:type="spellStart"/>
      <w:r>
        <w:t>Panyasantisuk</w:t>
      </w:r>
      <w:proofErr w:type="spellEnd"/>
      <w:r>
        <w:t xml:space="preserve"> et al. 2015). The important value of NE and its standard deviation shows that the fitted stiffness can deviate significantly from the observation. These differences come from ROIs presenting a low stiffness. The regression plot (Figure </w:t>
      </w:r>
      <w:hyperlink w:anchor="Xe60c9f1dd04bc35446bb55d8dcf5c8e30685f28">
        <w:r>
          <w:rPr>
            <w:rStyle w:val="LienInternet"/>
          </w:rPr>
          <w:t>4b</w:t>
        </w:r>
      </w:hyperlink>
      <w:r>
        <w:t xml:space="preserve">) shows that when the stiffness term decreases to </w:t>
      </w:r>
      <m:oMath>
        <m:sSup>
          <m:sSupPr>
            <m:ctrlPr>
              <w:rPr>
                <w:rFonts w:ascii="Cambria Math" w:hAnsi="Cambria Math"/>
              </w:rPr>
            </m:ctrlPr>
          </m:sSupPr>
          <m:e>
            <m:r>
              <w:rPr>
                <w:rFonts w:ascii="Cambria Math" w:hAnsi="Cambria Math"/>
              </w:rPr>
              <m:t>10</m:t>
            </m:r>
          </m:e>
          <m:sup>
            <m:r>
              <w:rPr>
                <w:rFonts w:ascii="Cambria Math" w:hAnsi="Cambria Math"/>
              </w:rPr>
              <m:t>0</m:t>
            </m:r>
          </m:sup>
        </m:sSup>
      </m:oMath>
      <w:r>
        <w:t xml:space="preserve"> MPa and lower, the </w:t>
      </w:r>
      <w:del w:id="229" w:author="Schenk, Denis Elia (ARTORG)" w:date="2021-06-25T14:22:00Z">
        <w:r w:rsidDel="003809D8">
          <w:delText xml:space="preserve">fit </w:delText>
        </w:r>
      </w:del>
      <w:ins w:id="230" w:author="Schenk, Denis Elia (ARTORG)" w:date="2021-06-25T14:22:00Z">
        <w:r w:rsidR="003809D8">
          <w:t>regression</w:t>
        </w:r>
        <w:r w:rsidR="003809D8">
          <w:t xml:space="preserve"> </w:t>
        </w:r>
      </w:ins>
      <w:r>
        <w:t xml:space="preserve">tends to overestimate the stiffness. This is because ROI stiffness is highly dependent on BV/TV values. Some ROIs with low BV/TV </w:t>
      </w:r>
      <w:del w:id="231" w:author="Michael" w:date="2021-06-15T10:02:00Z">
        <w:r w:rsidDel="00C37E4F">
          <w:delText>don’t</w:delText>
        </w:r>
      </w:del>
      <w:ins w:id="232" w:author="Michael" w:date="2021-06-15T10:02:00Z">
        <w:r w:rsidR="00C37E4F">
          <w:t>do not</w:t>
        </w:r>
      </w:ins>
      <w:r>
        <w:t xml:space="preserve"> have every side of the cube connected by bone, leading to extremely low terms in the stiffness tensor</w:t>
      </w:r>
      <w:ins w:id="233" w:author="Schenk, Denis Elia (ARTORG)" w:date="2021-06-25T14:23:00Z">
        <w:r w:rsidR="003809D8">
          <w:t xml:space="preserve"> (see</w:t>
        </w:r>
      </w:ins>
      <w:del w:id="234" w:author="Schenk, Denis Elia (ARTORG)" w:date="2021-06-25T14:23:00Z">
        <w:r w:rsidDel="003809D8">
          <w:delText>, see</w:delText>
        </w:r>
      </w:del>
      <w:r>
        <w:t xml:space="preserve"> Appendix </w:t>
      </w:r>
      <w:hyperlink w:anchor="A2">
        <w:r>
          <w:rPr>
            <w:rStyle w:val="LienInternet"/>
          </w:rPr>
          <w:t>B</w:t>
        </w:r>
      </w:hyperlink>
      <w:ins w:id="235" w:author="Schenk, Denis Elia (ARTORG)" w:date="2021-06-25T14:23:00Z">
        <w:r w:rsidR="003809D8">
          <w:rPr>
            <w:rStyle w:val="LienInternet"/>
          </w:rPr>
          <w:t>)</w:t>
        </w:r>
      </w:ins>
      <w:r>
        <w:t xml:space="preserve">. Trying to homogenize such ROIs can lead to errors of multiple order of magnitude, as observed on the plot (Figure </w:t>
      </w:r>
      <w:hyperlink w:anchor="Xe60c9f1dd04bc35446bb55d8dcf5c8e30685f28">
        <w:r>
          <w:rPr>
            <w:rStyle w:val="LienInternet"/>
          </w:rPr>
          <w:t>4b</w:t>
        </w:r>
      </w:hyperlink>
      <w:r>
        <w:t xml:space="preserve">). Therefore, a filtering is indispensable to assess and compare fabric-elasticity relationships, as done by </w:t>
      </w:r>
      <w:proofErr w:type="spellStart"/>
      <w:r>
        <w:t>Panyasantisuk</w:t>
      </w:r>
      <w:proofErr w:type="spellEnd"/>
      <w:r>
        <w:t xml:space="preserve"> et al. (2015). An alternative to CV filtering for assessing the ROI heterogeneity could be to compute the proportion of the area filled by bone on each of the six faces of the ROI.</w:t>
      </w:r>
    </w:p>
    <w:p w14:paraId="1AEE72C4" w14:textId="1A750E61" w:rsidR="00D61B80" w:rsidRDefault="00D00DF8">
      <w:pPr>
        <w:pStyle w:val="FirstParagraph"/>
        <w:jc w:val="both"/>
      </w:pPr>
      <w:r>
        <w:t xml:space="preserve">Figure </w:t>
      </w:r>
      <w:hyperlink w:anchor="Xcbaf2cb2877c8f81b21a8d77c1b4391dcfacccd">
        <w:r>
          <w:rPr>
            <w:rStyle w:val="LienInternet"/>
          </w:rPr>
          <w:t>5</w:t>
        </w:r>
      </w:hyperlink>
      <w:r>
        <w:t xml:space="preserve"> presents the CV in relation to BV/TV. It shows a tendency of CV values to increase with decreasing BV/TV values. Effectively, if the quantity of material inside the ROI decreases, the distribution homogeneity of this mass is more sensitive and therefore can quickly become highly heterogeneous. A simple assumption about this relation is that it could be monotonic. Pearson’s correlation coefficient being strictly negative confirms a negative monotonic relation. As some ROIs with higher BV/TV still present high CV values, imposing a fixed threshold for subsequent homogenization seem feasible. However, the value of this threshold </w:t>
      </w:r>
      <w:del w:id="236" w:author="Schenk, Denis Elia (ARTORG)" w:date="2021-06-25T14:25:00Z">
        <w:r w:rsidDel="003809D8">
          <w:delText xml:space="preserve">actually </w:delText>
        </w:r>
      </w:del>
      <w:r>
        <w:t xml:space="preserve">results from an optimization process in the study of </w:t>
      </w:r>
      <w:proofErr w:type="spellStart"/>
      <w:r>
        <w:t>Panyasantisuk</w:t>
      </w:r>
      <w:proofErr w:type="spellEnd"/>
      <w:r>
        <w:t xml:space="preserve"> et al. (2015) and could be subject to more investigations.</w:t>
      </w:r>
    </w:p>
    <w:p w14:paraId="48B58DB0" w14:textId="53D56ABB" w:rsidR="00D61B80" w:rsidRDefault="00D00DF8">
      <w:pPr>
        <w:pStyle w:val="FirstParagraph"/>
        <w:jc w:val="both"/>
      </w:pPr>
      <w:r>
        <w:t>The linear regressions performed on</w:t>
      </w:r>
      <w:ins w:id="237" w:author="Schenk, Denis Elia (ARTORG)" w:date="2021-06-25T14:25:00Z">
        <w:r w:rsidR="003809D8">
          <w:t xml:space="preserve"> the</w:t>
        </w:r>
      </w:ins>
      <w:r>
        <w:t xml:space="preserve"> filtered data sets present </w:t>
      </w:r>
      <w:ins w:id="238" w:author="Schenk, Denis Elia (ARTORG)" w:date="2021-06-25T14:25:00Z">
        <w:r w:rsidR="003809D8">
          <w:t xml:space="preserve">a </w:t>
        </w:r>
      </w:ins>
      <w:r>
        <w:t>direct effect of filtering</w:t>
      </w:r>
      <w:ins w:id="239" w:author="Schenk, Denis Elia (ARTORG)" w:date="2021-06-25T14:26:00Z">
        <w:r w:rsidR="003809D8">
          <w:t>,</w:t>
        </w:r>
      </w:ins>
      <w:r>
        <w:t xml:space="preserve"> as the ROIs meeting the homogeneity assumption </w:t>
      </w:r>
      <w:proofErr w:type="gramStart"/>
      <w:r>
        <w:t>lead</w:t>
      </w:r>
      <w:proofErr w:type="gramEnd"/>
      <w:r>
        <w:t xml:space="preserve"> to better results compared to linear regression including ROIs with high CV values. For the healthy group (N=603), the relatively small decrease of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(0.5%) compared to the linear regression using the unfiltered data set is negligible. On the other hand, NE values are decreased by 2% and therefore improved. The filtering eliminates data points further away from the diagonal (better NE) and other data points close to the diagonal leading to a smaller number of points (modifying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For the OI group, filtering leads to an important improvement of the linear regression (</w:t>
      </w:r>
      <w:proofErr w:type="gramStart"/>
      <w:r>
        <w:t>i.e.</w:t>
      </w:r>
      <w:proofErr w:type="gramEnd"/>
      <w:r>
        <w:t xml:space="preserve"> higher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lower NE).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NE, and the range of stiffness values are almost at the level of the </w:t>
      </w:r>
      <w:r>
        <w:lastRenderedPageBreak/>
        <w:t>healthy group. These results give confidence to the filtering procedure and are a first step in accepting the hypothesis of healthy and OI trabecular bone having the same fabric-elasticity relationships.</w:t>
      </w:r>
    </w:p>
    <w:p w14:paraId="78097386" w14:textId="77777777" w:rsidR="00D61B80" w:rsidRDefault="00D00DF8">
      <w:pPr>
        <w:pStyle w:val="FirstParagraph"/>
        <w:jc w:val="both"/>
      </w:pPr>
      <w:r>
        <w:t xml:space="preserve">After BV/TV and DA matching, grouping the data sets together led to similar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NE as for the individual filtered data sets. This allows one to determine values for </w:t>
      </w:r>
      <m:oMath>
        <m:r>
          <w:rPr>
            <w:rFonts w:ascii="Cambria Math" w:hAnsi="Cambria Math"/>
          </w:rPr>
          <m:t>k</m:t>
        </m:r>
      </m:oMath>
      <w:r>
        <w:t xml:space="preserve"> and </w:t>
      </w:r>
      <m:oMath>
        <m:r>
          <w:rPr>
            <w:rFonts w:ascii="Cambria Math" w:hAnsi="Cambria Math"/>
          </w:rPr>
          <m:t>l</m:t>
        </m:r>
      </m:oMath>
      <w:r>
        <w:t xml:space="preserve"> for the tibia at a spatial resolution of 61 μm. Imposing these values to perform the linear regression on data sets of the matched individuals allows us to highlight differences, if any, between healthy and OI trabecular bone. The relatively low differences for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once again supports the hypothesis for similar fabric-elasticity relationships between healthy and OI trabecular bone. For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this relative difference being higher could rise some doubts about this similarity, but the 95% CI intervals still show a common range which almost include both the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of OI and healthy linear regressions. Moreover, ANCOVA performed comparing the original formulation and the one with addition of a regressor for the group showed a p-value far above the 5% significance level. With this statistical non-significance of the groups and their low relative differences in the computed stiffness constants, it can be stated that: if trabecular bone is homogeneous enough, there is no reason to assume differences in fabric-elasticity relationships between healthy and OI trabecular bone. In FEA simulations, it is not possible to exclude part of the mesh because of high heterogeneity. Nevertheless, the error created by such ROIs is negligible as this concerns ROIs with extremely low stiffness leading to a minor impact on the full model.</w:t>
      </w:r>
    </w:p>
    <w:p w14:paraId="1DA1CCAD" w14:textId="41340210" w:rsidR="00D61B80" w:rsidRDefault="00D00DF8">
      <w:pPr>
        <w:pStyle w:val="FirstParagraph"/>
        <w:jc w:val="both"/>
      </w:pPr>
      <w:r>
        <w:t xml:space="preserve">Imposing </w:t>
      </w:r>
      <m:oMath>
        <m:r>
          <w:rPr>
            <w:rFonts w:ascii="Cambria Math" w:hAnsi="Cambria Math"/>
          </w:rPr>
          <m:t>k</m:t>
        </m:r>
      </m:oMath>
      <w:r>
        <w:t xml:space="preserve"> and </w:t>
      </w:r>
      <m:oMath>
        <m:r>
          <w:rPr>
            <w:rFonts w:ascii="Cambria Math" w:hAnsi="Cambria Math"/>
          </w:rPr>
          <m:t>l</m:t>
        </m:r>
      </m:oMath>
      <w:r>
        <w:t xml:space="preserve"> allows one to estimate the effect of different image resolutions. Panyasantisuk et al. (2015) and Gross, Pahr, and Zysset (2013) both used femur scans with 18 μm spatial resolution and coarsened them to 36 </w:t>
      </w:r>
      <w:proofErr w:type="spellStart"/>
      <w:r>
        <w:t>μm</w:t>
      </w:r>
      <w:proofErr w:type="spellEnd"/>
      <w:r>
        <w:t xml:space="preserve">. Gross, </w:t>
      </w:r>
      <w:proofErr w:type="spellStart"/>
      <w:r>
        <w:t>Pahr</w:t>
      </w:r>
      <w:proofErr w:type="spellEnd"/>
      <w:r>
        <w:t xml:space="preserve">, and Zysset (2013) showed that different anatomical locations lead to only slight differences. Comparing regression of the filtered data set of </w:t>
      </w:r>
      <w:proofErr w:type="spellStart"/>
      <w:r>
        <w:t>Panyasantisuk</w:t>
      </w:r>
      <w:proofErr w:type="spellEnd"/>
      <w:r>
        <w:t xml:space="preserve"> et al. (2015) with the present study, the lower stiffness constants observed can be explained partially by the higher DA range and by the coarser resolution. Differences of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NE come from the imposition of </w:t>
      </w:r>
      <m:oMath>
        <m:r>
          <w:rPr>
            <w:rFonts w:ascii="Cambria Math" w:hAnsi="Cambria Math"/>
          </w:rPr>
          <m:t>k</m:t>
        </m:r>
      </m:oMath>
      <w:r>
        <w:t xml:space="preserve"> and </w:t>
      </w:r>
      <m:oMath>
        <m:r>
          <w:rPr>
            <w:rFonts w:ascii="Cambria Math" w:hAnsi="Cambria Math"/>
          </w:rPr>
          <m:t>l</m:t>
        </m:r>
      </m:oMath>
      <w:r>
        <w:t xml:space="preserve"> to a different value than the optimal ones. Then, comparing regression results of Panyasantisuk et al. (2015), Gross, </w:t>
      </w:r>
      <w:proofErr w:type="spellStart"/>
      <w:r>
        <w:t>Pahr</w:t>
      </w:r>
      <w:proofErr w:type="spellEnd"/>
      <w:r>
        <w:t xml:space="preserve">, and Zysset (2013), and the present study, BV/TV ranges overlap. As for the filtered data sets, DA is higher in the present study and the stiffness constants remain lower than for the two other studies. Here, differences in DA can mainly be explained by the different anatomical location and differences in stiffness constants </w:t>
      </w:r>
      <w:proofErr w:type="gramStart"/>
      <w:r>
        <w:t>as a result of</w:t>
      </w:r>
      <w:proofErr w:type="gramEnd"/>
      <w:r>
        <w:t xml:space="preserve"> the different image resolutions. The distal tibia, unlike the proximal femur, is mainly loaded in one direction which explains this increase of DA. Lower stiffness constants are obtained because the coarser structure resulting from XCTII </w:t>
      </w:r>
      <w:del w:id="240" w:author="Michael" w:date="2021-06-15T10:08:00Z">
        <w:r w:rsidDel="00C37E4F">
          <w:delText>can’t</w:delText>
        </w:r>
      </w:del>
      <w:ins w:id="241" w:author="Michael" w:date="2021-06-15T10:08:00Z">
        <w:r w:rsidR="00C37E4F">
          <w:t>cannot</w:t>
        </w:r>
      </w:ins>
      <w:r>
        <w:t xml:space="preserve"> be as optimized as the fine detailed structure obtained by </w:t>
      </w:r>
      <w:proofErr w:type="spellStart"/>
      <w:r>
        <w:t>μCT</w:t>
      </w:r>
      <w:proofErr w:type="spellEnd"/>
      <w:r>
        <w:t xml:space="preserve">. Effectively, the architecture resulting from </w:t>
      </w:r>
      <w:proofErr w:type="spellStart"/>
      <w:r>
        <w:t>μCT</w:t>
      </w:r>
      <w:proofErr w:type="spellEnd"/>
      <w:r>
        <w:t xml:space="preserve"> scans can reproduce the optimized morphology of trabecular bone with a high fidelity. By decreasing the scan spatial resolution, the scanned structure becomes bulkier. Performing a linear regression on this less optimized structure leads to the observed lower stiffness constants. Finally, the comparison between </w:t>
      </w:r>
      <m:oMath>
        <m:sSubSup>
          <m:sSubSupPr>
            <m:ctrlPr>
              <w:rPr>
                <w:rFonts w:ascii="Cambria Math" w:hAnsi="Cambria Math"/>
              </w:rPr>
            </m:ctrlPr>
          </m:sSubSupPr>
          <m:e>
            <m:r>
              <w:rPr>
                <w:rFonts w:ascii="Cambria Math" w:hAnsi="Cambria Math"/>
              </w:rPr>
              <m:t>R</m:t>
            </m:r>
          </m:e>
          <m:sub>
            <m:r>
              <w:rPr>
                <w:rFonts w:ascii="Cambria Math" w:hAnsi="Cambria Math"/>
              </w:rPr>
              <m:t>adj</m:t>
            </m:r>
          </m:sub>
          <m:sup>
            <m:r>
              <w:rPr>
                <w:rFonts w:ascii="Cambria Math" w:hAnsi="Cambria Math"/>
              </w:rPr>
              <m:t>2</m:t>
            </m:r>
          </m:sup>
        </m:sSubSup>
      </m:oMath>
      <w:r>
        <w:t xml:space="preserve"> and NE of current study without imposing </w:t>
      </w:r>
      <m:oMath>
        <m:r>
          <w:rPr>
            <w:rFonts w:ascii="Cambria Math" w:hAnsi="Cambria Math"/>
          </w:rPr>
          <m:t>k</m:t>
        </m:r>
      </m:oMath>
      <w:r>
        <w:t xml:space="preserve"> and </w:t>
      </w:r>
      <m:oMath>
        <m:r>
          <w:rPr>
            <w:rFonts w:ascii="Cambria Math" w:hAnsi="Cambria Math"/>
          </w:rPr>
          <m:t>l</m:t>
        </m:r>
      </m:oMath>
      <w:r>
        <w:t xml:space="preserve"> and the ones of Panyasantisuk et al. (2015) and Gross, Pahr, and Zysset (2013) shows that lower spatial resolution leads to lower fit quality. Nevertheless, </w:t>
      </w:r>
      <m:oMath>
        <m:r>
          <w:rPr>
            <w:rFonts w:ascii="Cambria Math" w:hAnsi="Cambria Math"/>
          </w:rPr>
          <m:t>l</m:t>
        </m:r>
      </m:oMath>
      <w:r>
        <w:t xml:space="preserve"> stays in the same range as for the two other studies (Gross, </w:t>
      </w:r>
      <w:proofErr w:type="spellStart"/>
      <w:r>
        <w:t>Pahr</w:t>
      </w:r>
      <w:proofErr w:type="spellEnd"/>
      <w:r>
        <w:t xml:space="preserve">, and Zysset 2013; </w:t>
      </w:r>
      <w:proofErr w:type="spellStart"/>
      <w:r>
        <w:t>Panyasantisuk</w:t>
      </w:r>
      <w:proofErr w:type="spellEnd"/>
      <w:r>
        <w:t xml:space="preserve"> et al. 2015), meaning the </w:t>
      </w:r>
      <w:r>
        <w:lastRenderedPageBreak/>
        <w:t xml:space="preserve">relative weight of DA remains constant. On the other hand, the higher </w:t>
      </w:r>
      <m:oMath>
        <m:r>
          <w:rPr>
            <w:rFonts w:ascii="Cambria Math" w:hAnsi="Cambria Math"/>
          </w:rPr>
          <m:t>k</m:t>
        </m:r>
      </m:oMath>
      <w:r>
        <w:t xml:space="preserve"> highlights an increased relative weight of BV/TV.</w:t>
      </w:r>
    </w:p>
    <w:p w14:paraId="6335B906" w14:textId="4D344175" w:rsidR="00D61B80" w:rsidRDefault="00D00DF8">
      <w:pPr>
        <w:pStyle w:val="FirstParagraph"/>
        <w:jc w:val="both"/>
      </w:pPr>
      <w:commentRangeStart w:id="242"/>
      <w:r>
        <w:t xml:space="preserve">The analysis of </w:t>
      </w:r>
      <w:proofErr w:type="spellStart"/>
      <w:r>
        <w:t>tBMD</w:t>
      </w:r>
      <w:proofErr w:type="spellEnd"/>
      <w:r>
        <w:t xml:space="preserve"> gives interesting outputs as well. Although BV/TV and DA are in the same range because of the matching, the t-test reveal a higher </w:t>
      </w:r>
      <w:proofErr w:type="spellStart"/>
      <w:r>
        <w:t>tBMD</w:t>
      </w:r>
      <w:proofErr w:type="spellEnd"/>
      <w:r>
        <w:t xml:space="preserve"> in OI trabecular bone than in healthy condition with 95% certainty and a very high significance level. The coefficients obtained from the linear mixed-effects model show that there is a relation between </w:t>
      </w:r>
      <w:proofErr w:type="spellStart"/>
      <w:r>
        <w:t>tBMD</w:t>
      </w:r>
      <w:proofErr w:type="spellEnd"/>
      <w:r>
        <w:t xml:space="preserve"> and BV/TV as zero is not included in the slope CI. This result can have different origins. From a biological point of view, the remodeling process leads to a mineralization gradient from the core of the trabecula to the outer surface. As trabecular thickness decreases with BV/TV, this means that with a lower BV/TV the core of trabeculae could be less mineralized. The second explanation for this slope comes from the scanning. Effectively, during scanning a phenomenon called partial volume effect occurs and its impact decreases with an increasing BV/TV.</w:t>
      </w:r>
      <w:del w:id="243" w:author="Schenk, Denis Elia (ARTORG)" w:date="2021-06-25T14:29:00Z">
        <w:r w:rsidDel="003809D8">
          <w:delText xml:space="preserve"> Nevertheless</w:delText>
        </w:r>
      </w:del>
      <w:ins w:id="244" w:author="Schenk, Denis Elia (ARTORG)" w:date="2021-06-25T14:29:00Z">
        <w:r w:rsidR="003809D8">
          <w:t xml:space="preserve"> </w:t>
        </w:r>
        <w:commentRangeStart w:id="245"/>
        <w:r w:rsidR="003809D8">
          <w:t>T</w:t>
        </w:r>
      </w:ins>
      <w:del w:id="246" w:author="Schenk, Denis Elia (ARTORG)" w:date="2021-06-25T14:29:00Z">
        <w:r w:rsidDel="003809D8">
          <w:delText>, t</w:delText>
        </w:r>
      </w:del>
      <w:r>
        <w:t>he former (biological) explanation is expect</w:t>
      </w:r>
      <w:ins w:id="247" w:author="Schenk, Denis Elia (ARTORG)" w:date="2021-06-25T14:29:00Z">
        <w:r w:rsidR="003809D8">
          <w:t>ed</w:t>
        </w:r>
      </w:ins>
      <w:r>
        <w:t xml:space="preserve"> to have a less significant impact than the latter (scanning). </w:t>
      </w:r>
      <w:commentRangeEnd w:id="245"/>
      <w:r w:rsidR="003809D8">
        <w:rPr>
          <w:rStyle w:val="Kommentarzeichen"/>
        </w:rPr>
        <w:commentReference w:id="245"/>
      </w:r>
      <w:r>
        <w:t>Regarding the other coefficients of the linear regression, the CI of group variable exclude</w:t>
      </w:r>
      <w:ins w:id="248" w:author="Schenk, Denis Elia (ARTORG)" w:date="2021-06-25T14:30:00Z">
        <w:r w:rsidR="003809D8">
          <w:t>s</w:t>
        </w:r>
      </w:ins>
      <w:r>
        <w:t xml:space="preserve"> zero as well</w:t>
      </w:r>
      <w:ins w:id="249" w:author="Schenk, Denis Elia (ARTORG)" w:date="2021-06-25T14:30:00Z">
        <w:r w:rsidR="003809D8">
          <w:t>,</w:t>
        </w:r>
      </w:ins>
      <w:r>
        <w:t xml:space="preserve"> leading to the conclusion that we have 95% certainty that the intercept is different depending on the group. </w:t>
      </w:r>
      <w:commentRangeStart w:id="250"/>
      <w:r>
        <w:t>This could be explained by the bisphosphonate treatment that OI patients receive</w:t>
      </w:r>
      <w:commentRangeEnd w:id="250"/>
      <w:r w:rsidR="00E27959">
        <w:rPr>
          <w:rStyle w:val="Kommentarzeichen"/>
        </w:rPr>
        <w:commentReference w:id="250"/>
      </w:r>
      <w:r>
        <w:t xml:space="preserve">. Effectively, </w:t>
      </w:r>
      <w:commentRangeStart w:id="251"/>
      <w:r>
        <w:t xml:space="preserve">bisphosphonate </w:t>
      </w:r>
      <w:commentRangeEnd w:id="251"/>
      <w:r w:rsidR="003809D8">
        <w:rPr>
          <w:rStyle w:val="Kommentarzeichen"/>
        </w:rPr>
        <w:commentReference w:id="251"/>
      </w:r>
      <w:r>
        <w:t xml:space="preserve">is aimed to </w:t>
      </w:r>
      <w:commentRangeStart w:id="252"/>
      <w:r>
        <w:t xml:space="preserve">freeze </w:t>
      </w:r>
      <w:commentRangeEnd w:id="252"/>
      <w:r w:rsidR="003809D8">
        <w:rPr>
          <w:rStyle w:val="Kommentarzeichen"/>
        </w:rPr>
        <w:commentReference w:id="252"/>
      </w:r>
      <w:r>
        <w:t xml:space="preserve">the remodeling process which lead to higher mineralization of the bone. </w:t>
      </w:r>
      <w:commentRangeEnd w:id="242"/>
      <w:r w:rsidR="00E27959">
        <w:rPr>
          <w:rStyle w:val="Kommentarzeichen"/>
        </w:rPr>
        <w:commentReference w:id="242"/>
      </w:r>
      <w:r>
        <w:t xml:space="preserve">According to the results of </w:t>
      </w:r>
      <w:proofErr w:type="spellStart"/>
      <w:r>
        <w:t>Indermaur</w:t>
      </w:r>
      <w:proofErr w:type="spellEnd"/>
      <w:r>
        <w:t xml:space="preserve"> et al. (2021) these findings suggest </w:t>
      </w:r>
      <w:del w:id="253" w:author="Schenk, Denis Elia (ARTORG)" w:date="2021-06-25T14:32:00Z">
        <w:r w:rsidDel="00A43F78">
          <w:delText>to add</w:delText>
        </w:r>
      </w:del>
      <w:ins w:id="254" w:author="Schenk, Denis Elia (ARTORG)" w:date="2021-06-25T14:32:00Z">
        <w:r w:rsidR="00A43F78">
          <w:t>adding</w:t>
        </w:r>
      </w:ins>
      <w:r>
        <w:t xml:space="preserve"> a correction accounting for the </w:t>
      </w:r>
      <w:proofErr w:type="spellStart"/>
      <w:r>
        <w:t>tBMD</w:t>
      </w:r>
      <w:proofErr w:type="spellEnd"/>
      <w:r>
        <w:t xml:space="preserve"> in FE simulations to catch the higher modulus, ultimate </w:t>
      </w:r>
      <w:proofErr w:type="gramStart"/>
      <w:r>
        <w:t>stress</w:t>
      </w:r>
      <w:proofErr w:type="gramEnd"/>
      <w:r>
        <w:t xml:space="preserve"> and post-yield behavior of OI bone compared to healthy bone at the ECM level. Regarding the interaction between BV/TV and the group, the p-value obtained show</w:t>
      </w:r>
      <w:ins w:id="255" w:author="Schenk, Denis Elia (ARTORG)" w:date="2021-06-25T14:32:00Z">
        <w:r w:rsidR="00A43F78">
          <w:t>ed</w:t>
        </w:r>
      </w:ins>
      <w:r>
        <w:t xml:space="preserve"> a high non-significance meaning that the slopes of both OI and healthy groups are the same. This could be visualized in Figure </w:t>
      </w:r>
      <w:hyperlink w:anchor="X29077e17bbefd40c22a6ad773a8432cb341da5f">
        <w:r>
          <w:rPr>
            <w:rStyle w:val="LienInternet"/>
          </w:rPr>
          <w:t>10</w:t>
        </w:r>
      </w:hyperlink>
      <w:r>
        <w:t xml:space="preserve"> where the fitted lines are obtained using the fixed effects of the model and the group variable if fixed. In this plot, performed with the interaction term (BV/TV x Group) the fitted lines appear to be quasi-parallel.</w:t>
      </w:r>
    </w:p>
    <w:p w14:paraId="1F081384" w14:textId="17A44089" w:rsidR="00D61B80" w:rsidRDefault="00D00DF8">
      <w:pPr>
        <w:pStyle w:val="Textkrper"/>
        <w:jc w:val="both"/>
      </w:pPr>
      <w:r>
        <w:t xml:space="preserve">The main limitations of this study are the definition of </w:t>
      </w:r>
      <w:commentRangeStart w:id="256"/>
      <w:r>
        <w:t xml:space="preserve">"homogeneous enough" </w:t>
      </w:r>
      <w:commentRangeEnd w:id="256"/>
      <w:r w:rsidR="00A43F78">
        <w:rPr>
          <w:rStyle w:val="Kommentarzeichen"/>
        </w:rPr>
        <w:commentReference w:id="256"/>
      </w:r>
      <w:r>
        <w:t>and the fact that it is limited to tibiae XCTII scans. Moreover, having only one patient with OI type III where we could extract ROIs does not allows to do statistics.</w:t>
      </w:r>
      <w:commentRangeStart w:id="257"/>
      <w:r>
        <w:t xml:space="preserve"> Effectively as those patients are in wheelchair, it could be interesting to analyze the impact of this condition on the weight bearing tibia.</w:t>
      </w:r>
      <w:commentRangeEnd w:id="257"/>
      <w:r w:rsidR="00E27959">
        <w:rPr>
          <w:rStyle w:val="Kommentarzeichen"/>
        </w:rPr>
        <w:commentReference w:id="257"/>
      </w:r>
      <w:r>
        <w:t xml:space="preserve"> The ROI homogeneity has an important impact on the analysis quality. As proposed earlier, ROI homogeneity could be assessed in another way to be able to propose a more precise ROI filtering for </w:t>
      </w:r>
      <w:del w:id="258" w:author="Schenk, Denis Elia (ARTORG)" w:date="2021-06-25T14:35:00Z">
        <w:r w:rsidDel="00A43F78">
          <w:delText>fitting</w:delText>
        </w:r>
      </w:del>
      <w:ins w:id="259" w:author="Schenk, Denis Elia (ARTORG)" w:date="2021-06-25T14:35:00Z">
        <w:r w:rsidR="00A43F78">
          <w:t>regression analysis</w:t>
        </w:r>
      </w:ins>
      <w:r>
        <w:t xml:space="preserve">. More investigations could be performed to improve the model for highly heterogeneous ROIs, but as it concerns mainly ROI with low stiffness the impact on FEA models could be negligible if the proportion of such low stiffness ROIs stays low. A similar study could be performed on </w:t>
      </w:r>
      <w:ins w:id="260" w:author="Schenk, Denis Elia (ARTORG)" w:date="2021-06-25T14:35:00Z">
        <w:r w:rsidR="00A43F78">
          <w:t xml:space="preserve">radius </w:t>
        </w:r>
      </w:ins>
      <w:r>
        <w:t xml:space="preserve">XCTII </w:t>
      </w:r>
      <w:ins w:id="261" w:author="Schenk, Denis Elia (ARTORG)" w:date="2021-06-25T14:35:00Z">
        <w:r w:rsidR="00A43F78">
          <w:t xml:space="preserve">reconstructions </w:t>
        </w:r>
      </w:ins>
      <w:del w:id="262" w:author="Schenk, Denis Elia (ARTORG)" w:date="2021-06-25T14:35:00Z">
        <w:r w:rsidDel="00A43F78">
          <w:delText xml:space="preserve">radii scans </w:delText>
        </w:r>
      </w:del>
      <w:r>
        <w:t xml:space="preserve">to confirm the low differences between anatomical locations for coarser resolution. Another limitation is that the </w:t>
      </w:r>
      <w:del w:id="263" w:author="Schenk, Denis Elia (ARTORG)" w:date="2021-06-25T14:35:00Z">
        <w:r w:rsidDel="00A43F78">
          <w:delText xml:space="preserve">scans </w:delText>
        </w:r>
      </w:del>
      <w:ins w:id="264" w:author="Schenk, Denis Elia (ARTORG)" w:date="2021-06-25T14:35:00Z">
        <w:r w:rsidR="00A43F78">
          <w:t>measurements</w:t>
        </w:r>
        <w:r w:rsidR="00A43F78">
          <w:t xml:space="preserve"> </w:t>
        </w:r>
      </w:ins>
      <w:r>
        <w:t xml:space="preserve">were performed on different devices which were not cross-calibrated. However, as they are the same model, </w:t>
      </w:r>
      <w:del w:id="265" w:author="Schenk, Denis Elia (ARTORG)" w:date="2021-06-25T14:36:00Z">
        <w:r w:rsidDel="00A43F78">
          <w:delText xml:space="preserve">it </w:delText>
        </w:r>
      </w:del>
      <w:ins w:id="266" w:author="Schenk, Denis Elia (ARTORG)" w:date="2021-06-25T14:36:00Z">
        <w:r w:rsidR="00A43F78">
          <w:t>this</w:t>
        </w:r>
        <w:r w:rsidR="00A43F78">
          <w:t xml:space="preserve"> </w:t>
        </w:r>
      </w:ins>
      <w:r>
        <w:t>is expected to have a minor impact.</w:t>
      </w:r>
    </w:p>
    <w:p w14:paraId="13E17DDB" w14:textId="2CEB15C4" w:rsidR="00D61B80" w:rsidRDefault="00D00DF8">
      <w:pPr>
        <w:pStyle w:val="Textkrper"/>
        <w:jc w:val="both"/>
      </w:pPr>
      <w:r>
        <w:t>In conclusions, the samples analyzed in the present study had similar morphology compared to data reported in the literature. We couldn’t find differences in fabric-elasticity relationships between healthy and OI trabecular bone, when the ROIs were homogeneous enough</w:t>
      </w:r>
      <w:ins w:id="267" w:author="Schenk, Denis Elia (ARTORG)" w:date="2021-06-25T14:36:00Z">
        <w:r w:rsidR="00A43F78">
          <w:t>,</w:t>
        </w:r>
      </w:ins>
      <w:r>
        <w:t xml:space="preserve"> </w:t>
      </w:r>
      <w:proofErr w:type="gramStart"/>
      <w:r>
        <w:t>i.e.</w:t>
      </w:r>
      <w:proofErr w:type="gramEnd"/>
      <w:r>
        <w:t xml:space="preserve"> with a CV lower than 0.263. </w:t>
      </w:r>
      <w:proofErr w:type="spellStart"/>
      <w:r>
        <w:t>Indermaur</w:t>
      </w:r>
      <w:proofErr w:type="spellEnd"/>
      <w:r>
        <w:t xml:space="preserve"> et al. (2021) could show that the </w:t>
      </w:r>
      <w:r>
        <w:lastRenderedPageBreak/>
        <w:t>compressive behavio</w:t>
      </w:r>
      <w:del w:id="268" w:author="Schenk, Denis Elia (ARTORG)" w:date="2021-06-25T14:36:00Z">
        <w:r w:rsidDel="00A43F78">
          <w:delText>u</w:delText>
        </w:r>
      </w:del>
      <w:r>
        <w:t xml:space="preserve">r of OI bone tissue is </w:t>
      </w:r>
      <w:proofErr w:type="gramStart"/>
      <w:r>
        <w:t>similar to</w:t>
      </w:r>
      <w:proofErr w:type="gramEnd"/>
      <w:r>
        <w:t xml:space="preserve"> the one of healthy control at the ECM level. If the tensile and shearing behavio</w:t>
      </w:r>
      <w:del w:id="269" w:author="Schenk, Denis Elia (ARTORG)" w:date="2021-06-25T14:36:00Z">
        <w:r w:rsidDel="00A43F78">
          <w:delText>u</w:delText>
        </w:r>
      </w:del>
      <w:r>
        <w:t>r is similar as well, fabric-strength relationships will hold too. Therefore, OI trabecular bone can explain part of the bone fragility by the decrease in BV/TV and the loss of homogeneity in its trabecular organization.</w:t>
      </w:r>
      <w:bookmarkStart w:id="270" w:name="discussion"/>
      <w:bookmarkEnd w:id="270"/>
    </w:p>
    <w:p w14:paraId="4CA5F84D" w14:textId="77777777" w:rsidR="00D61B80" w:rsidRDefault="00D00DF8">
      <w:pPr>
        <w:pStyle w:val="berschrift1"/>
      </w:pPr>
      <w:r>
        <w:t>Acknowledgments</w:t>
      </w:r>
    </w:p>
    <w:p w14:paraId="16336F3A" w14:textId="61B37955" w:rsidR="00D61B80" w:rsidRDefault="00D00DF8">
      <w:pPr>
        <w:pStyle w:val="FirstParagraph"/>
        <w:jc w:val="both"/>
      </w:pPr>
      <w:r>
        <w:t xml:space="preserve">The authors acknowledge Christina Wapp from the ARTORG Center for Biomedical Engineering Research for her contribution to the building and interpretation of linear mixed-effect model and </w:t>
      </w:r>
      <w:proofErr w:type="spellStart"/>
      <w:r>
        <w:t>Mereo</w:t>
      </w:r>
      <w:proofErr w:type="spellEnd"/>
      <w:r>
        <w:t xml:space="preserve"> BioPharma for sharing the tibia XCTII </w:t>
      </w:r>
      <w:del w:id="271" w:author="Schenk, Denis Elia (ARTORG)" w:date="2021-06-25T14:37:00Z">
        <w:r w:rsidDel="00A43F78">
          <w:delText xml:space="preserve">scans </w:delText>
        </w:r>
      </w:del>
      <w:ins w:id="272" w:author="Schenk, Denis Elia (ARTORG)" w:date="2021-06-25T14:37:00Z">
        <w:r w:rsidR="00A43F78">
          <w:t>reconstructions</w:t>
        </w:r>
        <w:r w:rsidR="00A43F78">
          <w:t xml:space="preserve"> </w:t>
        </w:r>
      </w:ins>
      <w:r>
        <w:t xml:space="preserve">of OI individuals. This work was internally funded by the ARTORG Center for Biomedical Engineering Research and </w:t>
      </w:r>
      <w:proofErr w:type="spellStart"/>
      <w:r>
        <w:t>Mereo</w:t>
      </w:r>
      <w:proofErr w:type="spellEnd"/>
      <w:r>
        <w:t xml:space="preserve"> BioPharma. Bettina M. Willie is supported by the Shriners Hospital for Children and the FRQS </w:t>
      </w:r>
      <w:proofErr w:type="spellStart"/>
      <w:r>
        <w:t>Programme</w:t>
      </w:r>
      <w:proofErr w:type="spellEnd"/>
      <w:r>
        <w:t xml:space="preserve"> de bourses de </w:t>
      </w:r>
      <w:proofErr w:type="spellStart"/>
      <w:r>
        <w:t>chercheur</w:t>
      </w:r>
      <w:proofErr w:type="spellEnd"/>
      <w:r>
        <w:t>.</w:t>
      </w:r>
      <w:bookmarkStart w:id="273" w:name="acknowledgments"/>
      <w:bookmarkEnd w:id="273"/>
    </w:p>
    <w:p w14:paraId="4E3EC1F6" w14:textId="77777777" w:rsidR="00D61B80" w:rsidRDefault="00D00DF8">
      <w:pPr>
        <w:pStyle w:val="Titre"/>
      </w:pPr>
      <w:r>
        <w:t xml:space="preserve"> Linear Models</w:t>
      </w:r>
    </w:p>
    <w:p w14:paraId="58A3D58E" w14:textId="77777777" w:rsidR="00D61B80" w:rsidRDefault="00D00DF8">
      <w:pPr>
        <w:pStyle w:val="FirstParagraph"/>
      </w:pPr>
      <w:r>
        <w:t>The standard linear model has the form:</w:t>
      </w:r>
    </w:p>
    <w:p w14:paraId="2044849A" w14:textId="77777777" w:rsidR="00D61B80" w:rsidRDefault="00D00DF8">
      <w:pPr>
        <w:pStyle w:val="Textkrper"/>
        <w:tabs>
          <w:tab w:val="left" w:pos="3860"/>
          <w:tab w:val="left" w:pos="8179"/>
        </w:tabs>
      </w:pPr>
      <w:r>
        <w:tab/>
      </w:r>
      <m:oMath>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rc</m:t>
                </m:r>
              </m:sub>
            </m:sSub>
          </m:e>
        </m:d>
        <m:r>
          <w:rPr>
            <w:rFonts w:ascii="Cambria Math" w:hAnsi="Cambria Math"/>
          </w:rPr>
          <m:t>=Xβ+ϵ</m:t>
        </m:r>
      </m:oMath>
      <w:r>
        <w:tab/>
        <w:t>(8)</w:t>
      </w:r>
    </w:p>
    <w:p w14:paraId="7F9FBD84" w14:textId="54D83DA2" w:rsidR="00D61B80" w:rsidRDefault="00D00DF8">
      <w:pPr>
        <w:pStyle w:val="FirstParagraph"/>
      </w:pPr>
      <w:r>
        <w:t xml:space="preserve">Where </w:t>
      </w:r>
      <m:oMath>
        <m:r>
          <w:rPr>
            <w:rFonts w:ascii="Cambria Math" w:hAnsi="Cambria Math"/>
          </w:rPr>
          <m:t>ϵ</m:t>
        </m:r>
      </m:oMath>
      <w:r>
        <w:t xml:space="preserve"> is the vector of </w:t>
      </w:r>
      <w:proofErr w:type="gramStart"/>
      <w:r>
        <w:t>residuals.</w:t>
      </w:r>
      <w:proofErr w:type="gramEnd"/>
      <w:r>
        <w:t xml:space="preserve"> For one ROI, the system </w:t>
      </w:r>
      <w:del w:id="274" w:author="Michael" w:date="2021-06-15T10:27:00Z">
        <w:r w:rsidDel="002008BB">
          <w:delText>take</w:delText>
        </w:r>
      </w:del>
      <w:ins w:id="275" w:author="Michael" w:date="2021-06-15T10:27:00Z">
        <w:r w:rsidR="002008BB">
          <w:t>takes</w:t>
        </w:r>
      </w:ins>
      <w:r>
        <w:t xml:space="preserve"> the following form:</w:t>
      </w:r>
    </w:p>
    <w:p w14:paraId="2E366C49" w14:textId="77777777" w:rsidR="00D61B80" w:rsidRDefault="00D00DF8">
      <w:pPr>
        <w:pStyle w:val="Textkrper"/>
        <w:tabs>
          <w:tab w:val="left" w:pos="2160"/>
          <w:tab w:val="left" w:pos="8179"/>
        </w:tabs>
      </w:pPr>
      <w:r>
        <w:tab/>
      </w:r>
      <m:oMath>
        <m:r>
          <m:rPr>
            <m:lit/>
            <m:nor/>
          </m:rPr>
          <w:rPr>
            <w:rFonts w:ascii="Cambria Math" w:hAnsi="Cambria Math"/>
          </w:rPr>
          <m:t>ln</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11</m:t>
                      </m:r>
                    </m:sub>
                  </m:sSub>
                </m:e>
              </m:mr>
              <m:mr>
                <m:e>
                  <m:sSub>
                    <m:sSubPr>
                      <m:ctrlPr>
                        <w:rPr>
                          <w:rFonts w:ascii="Cambria Math" w:hAnsi="Cambria Math"/>
                        </w:rPr>
                      </m:ctrlPr>
                    </m:sSubPr>
                    <m:e>
                      <m:r>
                        <w:rPr>
                          <w:rFonts w:ascii="Cambria Math" w:hAnsi="Cambria Math"/>
                        </w:rPr>
                        <m:t>S</m:t>
                      </m:r>
                    </m:e>
                    <m:sub>
                      <m:r>
                        <w:rPr>
                          <w:rFonts w:ascii="Cambria Math" w:hAnsi="Cambria Math"/>
                        </w:rPr>
                        <m:t>12</m:t>
                      </m:r>
                    </m:sub>
                  </m:sSub>
                </m:e>
              </m:mr>
              <m:mr>
                <m:e>
                  <m:sSub>
                    <m:sSubPr>
                      <m:ctrlPr>
                        <w:rPr>
                          <w:rFonts w:ascii="Cambria Math" w:hAnsi="Cambria Math"/>
                        </w:rPr>
                      </m:ctrlPr>
                    </m:sSubPr>
                    <m:e>
                      <m:r>
                        <w:rPr>
                          <w:rFonts w:ascii="Cambria Math" w:hAnsi="Cambria Math"/>
                        </w:rPr>
                        <m:t>S</m:t>
                      </m:r>
                    </m:e>
                    <m:sub>
                      <m:r>
                        <w:rPr>
                          <w:rFonts w:ascii="Cambria Math" w:hAnsi="Cambria Math"/>
                        </w:rPr>
                        <m:t>13</m:t>
                      </m:r>
                    </m:sub>
                  </m:sSub>
                </m:e>
              </m:mr>
              <m:mr>
                <m:e>
                  <m:sSub>
                    <m:sSubPr>
                      <m:ctrlPr>
                        <w:rPr>
                          <w:rFonts w:ascii="Cambria Math" w:hAnsi="Cambria Math"/>
                        </w:rPr>
                      </m:ctrlPr>
                    </m:sSubPr>
                    <m:e>
                      <m:r>
                        <w:rPr>
                          <w:rFonts w:ascii="Cambria Math" w:hAnsi="Cambria Math"/>
                        </w:rPr>
                        <m:t>S</m:t>
                      </m:r>
                    </m:e>
                    <m:sub>
                      <m:r>
                        <w:rPr>
                          <w:rFonts w:ascii="Cambria Math" w:hAnsi="Cambria Math"/>
                        </w:rPr>
                        <m:t>21</m:t>
                      </m:r>
                    </m:sub>
                  </m:sSub>
                </m:e>
              </m:mr>
              <m:mr>
                <m:e>
                  <m:sSub>
                    <m:sSubPr>
                      <m:ctrlPr>
                        <w:rPr>
                          <w:rFonts w:ascii="Cambria Math" w:hAnsi="Cambria Math"/>
                        </w:rPr>
                      </m:ctrlPr>
                    </m:sSubPr>
                    <m:e>
                      <m:r>
                        <w:rPr>
                          <w:rFonts w:ascii="Cambria Math" w:hAnsi="Cambria Math"/>
                        </w:rPr>
                        <m:t>S</m:t>
                      </m:r>
                    </m:e>
                    <m:sub>
                      <m:r>
                        <w:rPr>
                          <w:rFonts w:ascii="Cambria Math" w:hAnsi="Cambria Math"/>
                        </w:rPr>
                        <m:t>22</m:t>
                      </m:r>
                    </m:sub>
                  </m:sSub>
                </m:e>
              </m:mr>
              <m:mr>
                <m:e>
                  <m:sSub>
                    <m:sSubPr>
                      <m:ctrlPr>
                        <w:rPr>
                          <w:rFonts w:ascii="Cambria Math" w:hAnsi="Cambria Math"/>
                        </w:rPr>
                      </m:ctrlPr>
                    </m:sSubPr>
                    <m:e>
                      <m:r>
                        <w:rPr>
                          <w:rFonts w:ascii="Cambria Math" w:hAnsi="Cambria Math"/>
                        </w:rPr>
                        <m:t>S</m:t>
                      </m:r>
                    </m:e>
                    <m:sub>
                      <m:r>
                        <w:rPr>
                          <w:rFonts w:ascii="Cambria Math" w:hAnsi="Cambria Math"/>
                        </w:rPr>
                        <m:t>23</m:t>
                      </m:r>
                    </m:sub>
                  </m:sSub>
                </m:e>
              </m:mr>
              <m:mr>
                <m:e>
                  <m:sSub>
                    <m:sSubPr>
                      <m:ctrlPr>
                        <w:rPr>
                          <w:rFonts w:ascii="Cambria Math" w:hAnsi="Cambria Math"/>
                        </w:rPr>
                      </m:ctrlPr>
                    </m:sSubPr>
                    <m:e>
                      <m:r>
                        <w:rPr>
                          <w:rFonts w:ascii="Cambria Math" w:hAnsi="Cambria Math"/>
                        </w:rPr>
                        <m:t>S</m:t>
                      </m:r>
                    </m:e>
                    <m:sub>
                      <m:r>
                        <w:rPr>
                          <w:rFonts w:ascii="Cambria Math" w:hAnsi="Cambria Math"/>
                        </w:rPr>
                        <m:t>31</m:t>
                      </m:r>
                    </m:sub>
                  </m:sSub>
                </m:e>
              </m:mr>
              <m:mr>
                <m:e>
                  <m:sSub>
                    <m:sSubPr>
                      <m:ctrlPr>
                        <w:rPr>
                          <w:rFonts w:ascii="Cambria Math" w:hAnsi="Cambria Math"/>
                        </w:rPr>
                      </m:ctrlPr>
                    </m:sSubPr>
                    <m:e>
                      <m:r>
                        <w:rPr>
                          <w:rFonts w:ascii="Cambria Math" w:hAnsi="Cambria Math"/>
                        </w:rPr>
                        <m:t>S</m:t>
                      </m:r>
                    </m:e>
                    <m:sub>
                      <m:r>
                        <w:rPr>
                          <w:rFonts w:ascii="Cambria Math" w:hAnsi="Cambria Math"/>
                        </w:rPr>
                        <m:t>32</m:t>
                      </m:r>
                    </m:sub>
                  </m:sSub>
                </m:e>
              </m:mr>
              <m:mr>
                <m:e>
                  <m:sSub>
                    <m:sSubPr>
                      <m:ctrlPr>
                        <w:rPr>
                          <w:rFonts w:ascii="Cambria Math" w:hAnsi="Cambria Math"/>
                        </w:rPr>
                      </m:ctrlPr>
                    </m:sSubPr>
                    <m:e>
                      <m:r>
                        <w:rPr>
                          <w:rFonts w:ascii="Cambria Math" w:hAnsi="Cambria Math"/>
                        </w:rPr>
                        <m:t>S</m:t>
                      </m:r>
                    </m:e>
                    <m:sub>
                      <m:r>
                        <w:rPr>
                          <w:rFonts w:ascii="Cambria Math" w:hAnsi="Cambria Math"/>
                        </w:rPr>
                        <m:t>33</m:t>
                      </m:r>
                    </m:sub>
                  </m:sSub>
                </m:e>
              </m:mr>
              <m:mr>
                <m:e>
                  <m:sSub>
                    <m:sSubPr>
                      <m:ctrlPr>
                        <w:rPr>
                          <w:rFonts w:ascii="Cambria Math" w:hAnsi="Cambria Math"/>
                        </w:rPr>
                      </m:ctrlPr>
                    </m:sSubPr>
                    <m:e>
                      <m:r>
                        <w:rPr>
                          <w:rFonts w:ascii="Cambria Math" w:hAnsi="Cambria Math"/>
                        </w:rPr>
                        <m:t>S</m:t>
                      </m:r>
                    </m:e>
                    <m:sub>
                      <m:r>
                        <w:rPr>
                          <w:rFonts w:ascii="Cambria Math" w:hAnsi="Cambria Math"/>
                        </w:rPr>
                        <m:t>44</m:t>
                      </m:r>
                    </m:sub>
                  </m:sSub>
                </m:e>
              </m:mr>
              <m:mr>
                <m:e>
                  <m:sSub>
                    <m:sSubPr>
                      <m:ctrlPr>
                        <w:rPr>
                          <w:rFonts w:ascii="Cambria Math" w:hAnsi="Cambria Math"/>
                        </w:rPr>
                      </m:ctrlPr>
                    </m:sSubPr>
                    <m:e>
                      <m:r>
                        <w:rPr>
                          <w:rFonts w:ascii="Cambria Math" w:hAnsi="Cambria Math"/>
                        </w:rPr>
                        <m:t>S</m:t>
                      </m:r>
                    </m:e>
                    <m:sub>
                      <m:r>
                        <w:rPr>
                          <w:rFonts w:ascii="Cambria Math" w:hAnsi="Cambria Math"/>
                        </w:rPr>
                        <m:t>55</m:t>
                      </m:r>
                    </m:sub>
                  </m:sSub>
                </m:e>
              </m:mr>
              <m:mr>
                <m:e>
                  <m:sSub>
                    <m:sSubPr>
                      <m:ctrlPr>
                        <w:rPr>
                          <w:rFonts w:ascii="Cambria Math" w:hAnsi="Cambria Math"/>
                        </w:rPr>
                      </m:ctrlPr>
                    </m:sSubPr>
                    <m:e>
                      <m:r>
                        <w:rPr>
                          <w:rFonts w:ascii="Cambria Math" w:hAnsi="Cambria Math"/>
                        </w:rPr>
                        <m:t>S</m:t>
                      </m:r>
                    </m:e>
                    <m:sub>
                      <m:r>
                        <w:rPr>
                          <w:rFonts w:ascii="Cambria Math" w:hAnsi="Cambria Math"/>
                        </w:rPr>
                        <m:t>66</m:t>
                      </m:r>
                    </m:sub>
                  </m:sSub>
                </m:e>
              </m:mr>
            </m:m>
          </m:e>
        </m:d>
        <m:r>
          <w:rPr>
            <w:rFonts w:ascii="Cambria Math" w:hAnsi="Cambria Math"/>
          </w:rPr>
          <m:t>=</m:t>
        </m:r>
        <m:d>
          <m:dPr>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2</m:t>
                          </m:r>
                        </m:sup>
                      </m:sSubSup>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3</m:t>
                          </m:r>
                        </m:sub>
                        <m:sup>
                          <m:r>
                            <w:rPr>
                              <w:rFonts w:ascii="Cambria Math" w:hAnsi="Cambria Math"/>
                            </w:rPr>
                            <m:t>2</m:t>
                          </m:r>
                        </m:sup>
                      </m:sSubSup>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
          </m:e>
        </m:d>
        <m:d>
          <m:dPr>
            <m:ctrlPr>
              <w:rPr>
                <w:rFonts w:ascii="Cambria Math" w:hAnsi="Cambria Math"/>
              </w:rPr>
            </m:ctrlPr>
          </m:dPr>
          <m:e>
            <m:m>
              <m:mPr>
                <m:mcs>
                  <m:mc>
                    <m:mcPr>
                      <m:count m:val="1"/>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sSup>
                        <m:sSupPr>
                          <m:ctrlPr>
                            <w:rPr>
                              <w:rFonts w:ascii="Cambria Math" w:hAnsi="Cambria Math"/>
                            </w:rPr>
                          </m:ctrlPr>
                        </m:sSupPr>
                        <m:e>
                          <m:r>
                            <w:rPr>
                              <w:rFonts w:ascii="Cambria Math" w:hAnsi="Cambria Math"/>
                            </w:rPr>
                            <m:t>λ</m:t>
                          </m:r>
                        </m:e>
                        <m:sup/>
                      </m:sSup>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0</m:t>
                          </m:r>
                        </m:sub>
                      </m:sSub>
                    </m:e>
                  </m:d>
                </m:e>
              </m:mr>
              <m:mr>
                <m:e>
                  <m:r>
                    <w:rPr>
                      <w:rFonts w:ascii="Cambria Math" w:hAnsi="Cambria Math"/>
                    </w:rPr>
                    <m:t>k</m:t>
                  </m:r>
                </m:e>
              </m:mr>
              <m:mr>
                <m:e>
                  <m:r>
                    <w:rPr>
                      <w:rFonts w:ascii="Cambria Math" w:hAnsi="Cambria Math"/>
                    </w:rPr>
                    <m:t>l</m:t>
                  </m: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ϵ</m:t>
                      </m:r>
                    </m:e>
                    <m:sub>
                      <m:r>
                        <w:rPr>
                          <w:rFonts w:ascii="Cambria Math" w:hAnsi="Cambria Math"/>
                        </w:rPr>
                        <m:t>1</m:t>
                      </m:r>
                    </m:sub>
                  </m:sSub>
                </m:e>
              </m:mr>
              <m:mr>
                <m:e>
                  <m:sSub>
                    <m:sSubPr>
                      <m:ctrlPr>
                        <w:rPr>
                          <w:rFonts w:ascii="Cambria Math" w:hAnsi="Cambria Math"/>
                        </w:rPr>
                      </m:ctrlPr>
                    </m:sSubPr>
                    <m:e>
                      <m:r>
                        <w:rPr>
                          <w:rFonts w:ascii="Cambria Math" w:hAnsi="Cambria Math"/>
                        </w:rPr>
                        <m:t>ϵ</m:t>
                      </m:r>
                    </m:e>
                    <m:sub>
                      <m:r>
                        <w:rPr>
                          <w:rFonts w:ascii="Cambria Math" w:hAnsi="Cambria Math"/>
                        </w:rPr>
                        <m:t>2</m:t>
                      </m:r>
                    </m:sub>
                  </m:sSub>
                </m:e>
              </m:mr>
              <m:mr>
                <m:e>
                  <m:sSub>
                    <m:sSubPr>
                      <m:ctrlPr>
                        <w:rPr>
                          <w:rFonts w:ascii="Cambria Math" w:hAnsi="Cambria Math"/>
                        </w:rPr>
                      </m:ctrlPr>
                    </m:sSubPr>
                    <m:e>
                      <m:r>
                        <w:rPr>
                          <w:rFonts w:ascii="Cambria Math" w:hAnsi="Cambria Math"/>
                        </w:rPr>
                        <m:t>ϵ</m:t>
                      </m:r>
                    </m:e>
                    <m:sub>
                      <m:r>
                        <w:rPr>
                          <w:rFonts w:ascii="Cambria Math" w:hAnsi="Cambria Math"/>
                        </w:rPr>
                        <m:t>3</m:t>
                      </m:r>
                    </m:sub>
                  </m:sSub>
                </m:e>
              </m:mr>
              <m:mr>
                <m:e>
                  <m:sSub>
                    <m:sSubPr>
                      <m:ctrlPr>
                        <w:rPr>
                          <w:rFonts w:ascii="Cambria Math" w:hAnsi="Cambria Math"/>
                        </w:rPr>
                      </m:ctrlPr>
                    </m:sSubPr>
                    <m:e>
                      <m:r>
                        <w:rPr>
                          <w:rFonts w:ascii="Cambria Math" w:hAnsi="Cambria Math"/>
                        </w:rPr>
                        <m:t>ϵ</m:t>
                      </m:r>
                    </m:e>
                    <m:sub>
                      <m:r>
                        <w:rPr>
                          <w:rFonts w:ascii="Cambria Math" w:hAnsi="Cambria Math"/>
                        </w:rPr>
                        <m:t>4</m:t>
                      </m:r>
                    </m:sub>
                  </m:sSub>
                </m:e>
              </m:mr>
              <m:mr>
                <m:e>
                  <m:sSub>
                    <m:sSubPr>
                      <m:ctrlPr>
                        <w:rPr>
                          <w:rFonts w:ascii="Cambria Math" w:hAnsi="Cambria Math"/>
                        </w:rPr>
                      </m:ctrlPr>
                    </m:sSubPr>
                    <m:e>
                      <m:r>
                        <w:rPr>
                          <w:rFonts w:ascii="Cambria Math" w:hAnsi="Cambria Math"/>
                        </w:rPr>
                        <m:t>ϵ</m:t>
                      </m:r>
                    </m:e>
                    <m:sub>
                      <m:r>
                        <w:rPr>
                          <w:rFonts w:ascii="Cambria Math" w:hAnsi="Cambria Math"/>
                        </w:rPr>
                        <m:t>5</m:t>
                      </m:r>
                    </m:sub>
                  </m:sSub>
                </m:e>
              </m:mr>
              <m:mr>
                <m:e>
                  <m:sSub>
                    <m:sSubPr>
                      <m:ctrlPr>
                        <w:rPr>
                          <w:rFonts w:ascii="Cambria Math" w:hAnsi="Cambria Math"/>
                        </w:rPr>
                      </m:ctrlPr>
                    </m:sSubPr>
                    <m:e>
                      <m:r>
                        <w:rPr>
                          <w:rFonts w:ascii="Cambria Math" w:hAnsi="Cambria Math"/>
                        </w:rPr>
                        <m:t>ϵ</m:t>
                      </m:r>
                    </m:e>
                    <m:sub>
                      <m:r>
                        <w:rPr>
                          <w:rFonts w:ascii="Cambria Math" w:hAnsi="Cambria Math"/>
                        </w:rPr>
                        <m:t>6</m:t>
                      </m:r>
                    </m:sub>
                  </m:sSub>
                </m:e>
              </m:mr>
              <m:mr>
                <m:e>
                  <m:sSub>
                    <m:sSubPr>
                      <m:ctrlPr>
                        <w:rPr>
                          <w:rFonts w:ascii="Cambria Math" w:hAnsi="Cambria Math"/>
                        </w:rPr>
                      </m:ctrlPr>
                    </m:sSubPr>
                    <m:e>
                      <m:r>
                        <w:rPr>
                          <w:rFonts w:ascii="Cambria Math" w:hAnsi="Cambria Math"/>
                        </w:rPr>
                        <m:t>ϵ</m:t>
                      </m:r>
                    </m:e>
                    <m:sub>
                      <m:r>
                        <w:rPr>
                          <w:rFonts w:ascii="Cambria Math" w:hAnsi="Cambria Math"/>
                        </w:rPr>
                        <m:t>7</m:t>
                      </m:r>
                    </m:sub>
                  </m:sSub>
                </m:e>
              </m:mr>
              <m:mr>
                <m:e>
                  <m:sSub>
                    <m:sSubPr>
                      <m:ctrlPr>
                        <w:rPr>
                          <w:rFonts w:ascii="Cambria Math" w:hAnsi="Cambria Math"/>
                        </w:rPr>
                      </m:ctrlPr>
                    </m:sSubPr>
                    <m:e>
                      <m:r>
                        <w:rPr>
                          <w:rFonts w:ascii="Cambria Math" w:hAnsi="Cambria Math"/>
                        </w:rPr>
                        <m:t>ϵ</m:t>
                      </m:r>
                    </m:e>
                    <m:sub>
                      <m:r>
                        <w:rPr>
                          <w:rFonts w:ascii="Cambria Math" w:hAnsi="Cambria Math"/>
                        </w:rPr>
                        <m:t>8</m:t>
                      </m:r>
                    </m:sub>
                  </m:sSub>
                </m:e>
              </m:mr>
              <m:mr>
                <m:e>
                  <m:sSub>
                    <m:sSubPr>
                      <m:ctrlPr>
                        <w:rPr>
                          <w:rFonts w:ascii="Cambria Math" w:hAnsi="Cambria Math"/>
                        </w:rPr>
                      </m:ctrlPr>
                    </m:sSubPr>
                    <m:e>
                      <m:r>
                        <w:rPr>
                          <w:rFonts w:ascii="Cambria Math" w:hAnsi="Cambria Math"/>
                        </w:rPr>
                        <m:t>ϵ</m:t>
                      </m:r>
                    </m:e>
                    <m:sub>
                      <m:r>
                        <w:rPr>
                          <w:rFonts w:ascii="Cambria Math" w:hAnsi="Cambria Math"/>
                        </w:rPr>
                        <m:t>9</m:t>
                      </m:r>
                    </m:sub>
                  </m:sSub>
                </m:e>
              </m:mr>
              <m:mr>
                <m:e>
                  <m:sSub>
                    <m:sSubPr>
                      <m:ctrlPr>
                        <w:rPr>
                          <w:rFonts w:ascii="Cambria Math" w:hAnsi="Cambria Math"/>
                        </w:rPr>
                      </m:ctrlPr>
                    </m:sSubPr>
                    <m:e>
                      <m:r>
                        <w:rPr>
                          <w:rFonts w:ascii="Cambria Math" w:hAnsi="Cambria Math"/>
                        </w:rPr>
                        <m:t>ϵ</m:t>
                      </m:r>
                    </m:e>
                    <m:sub>
                      <m:r>
                        <w:rPr>
                          <w:rFonts w:ascii="Cambria Math" w:hAnsi="Cambria Math"/>
                        </w:rPr>
                        <m:t>10</m:t>
                      </m:r>
                    </m:sub>
                  </m:sSub>
                </m:e>
              </m:mr>
              <m:mr>
                <m:e>
                  <m:sSub>
                    <m:sSubPr>
                      <m:ctrlPr>
                        <w:rPr>
                          <w:rFonts w:ascii="Cambria Math" w:hAnsi="Cambria Math"/>
                        </w:rPr>
                      </m:ctrlPr>
                    </m:sSubPr>
                    <m:e>
                      <m:r>
                        <w:rPr>
                          <w:rFonts w:ascii="Cambria Math" w:hAnsi="Cambria Math"/>
                        </w:rPr>
                        <m:t>ϵ</m:t>
                      </m:r>
                    </m:e>
                    <m:sub>
                      <m:r>
                        <w:rPr>
                          <w:rFonts w:ascii="Cambria Math" w:hAnsi="Cambria Math"/>
                        </w:rPr>
                        <m:t>11</m:t>
                      </m:r>
                    </m:sub>
                  </m:sSub>
                </m:e>
              </m:mr>
              <m:mr>
                <m:e>
                  <m:sSub>
                    <m:sSubPr>
                      <m:ctrlPr>
                        <w:rPr>
                          <w:rFonts w:ascii="Cambria Math" w:hAnsi="Cambria Math"/>
                        </w:rPr>
                      </m:ctrlPr>
                    </m:sSubPr>
                    <m:e>
                      <m:r>
                        <w:rPr>
                          <w:rFonts w:ascii="Cambria Math" w:hAnsi="Cambria Math"/>
                        </w:rPr>
                        <m:t>ϵ</m:t>
                      </m:r>
                    </m:e>
                    <m:sub>
                      <m:r>
                        <w:rPr>
                          <w:rFonts w:ascii="Cambria Math" w:hAnsi="Cambria Math"/>
                        </w:rPr>
                        <m:t>12</m:t>
                      </m:r>
                    </m:sub>
                  </m:sSub>
                </m:e>
              </m:mr>
            </m:m>
          </m:e>
        </m:d>
      </m:oMath>
      <w:r>
        <w:tab/>
        <w:t>(9)</w:t>
      </w:r>
    </w:p>
    <w:p w14:paraId="78E505C2" w14:textId="77777777" w:rsidR="00D61B80" w:rsidRDefault="00D00DF8">
      <w:pPr>
        <w:pStyle w:val="FirstParagraph"/>
      </w:pPr>
      <w:r>
        <w:t xml:space="preserve">Where </w:t>
      </w:r>
      <m:oMath>
        <m:sSup>
          <m:sSupPr>
            <m:ctrlPr>
              <w:rPr>
                <w:rFonts w:ascii="Cambria Math" w:hAnsi="Cambria Math"/>
              </w:rPr>
            </m:ctrlPr>
          </m:sSupPr>
          <m:e>
            <m:r>
              <w:rPr>
                <w:rFonts w:ascii="Cambria Math" w:hAnsi="Cambria Math"/>
              </w:rPr>
              <m:t>λ</m:t>
            </m:r>
          </m:e>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0</m:t>
            </m:r>
          </m:sub>
        </m:sSub>
      </m:oMath>
      <w:r>
        <w:t>. Then, the mixed-effect model, which handles multiple measurement on the same individual, has the following general form:</w:t>
      </w:r>
    </w:p>
    <w:p w14:paraId="051ACA22" w14:textId="77777777" w:rsidR="00D61B80" w:rsidRPr="00677821" w:rsidRDefault="00D00DF8">
      <w:pPr>
        <w:pStyle w:val="Textkrper"/>
        <w:tabs>
          <w:tab w:val="left" w:pos="3600"/>
          <w:tab w:val="left" w:pos="8179"/>
        </w:tabs>
        <w:rPr>
          <w:lang w:val="de-CH"/>
        </w:rPr>
      </w:pPr>
      <w:r>
        <w:tab/>
      </w:r>
      <w:proofErr w:type="spellStart"/>
      <m:oMath>
        <m:r>
          <m:rPr>
            <m:lit/>
            <m:nor/>
          </m:rPr>
          <w:rPr>
            <w:rFonts w:ascii="Cambria Math" w:hAnsi="Cambria Math"/>
            <w:lang w:val="de-CH"/>
          </w:rPr>
          <m:t>ln</m:t>
        </m:r>
        <w:proofErr w:type="spellEnd"/>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rc</m:t>
                </m:r>
              </m:sub>
            </m:sSub>
          </m:e>
        </m:d>
        <m:r>
          <w:rPr>
            <w:rFonts w:ascii="Cambria Math" w:hAnsi="Cambria Math"/>
            <w:lang w:val="de-CH"/>
          </w:rPr>
          <m:t>=</m:t>
        </m:r>
        <m:r>
          <w:rPr>
            <w:rFonts w:ascii="Cambria Math" w:hAnsi="Cambria Math"/>
          </w:rPr>
          <m:t>Xβ</m:t>
        </m:r>
        <m:r>
          <w:rPr>
            <w:rFonts w:ascii="Cambria Math" w:hAnsi="Cambria Math"/>
            <w:lang w:val="de-CH"/>
          </w:rPr>
          <m:t>+</m:t>
        </m:r>
        <m:r>
          <w:rPr>
            <w:rFonts w:ascii="Cambria Math" w:hAnsi="Cambria Math"/>
          </w:rPr>
          <m:t>Zδ</m:t>
        </m:r>
        <m:r>
          <w:rPr>
            <w:rFonts w:ascii="Cambria Math" w:hAnsi="Cambria Math"/>
            <w:lang w:val="de-CH"/>
          </w:rPr>
          <m:t>+</m:t>
        </m:r>
        <m:r>
          <w:rPr>
            <w:rFonts w:ascii="Cambria Math" w:hAnsi="Cambria Math"/>
          </w:rPr>
          <m:t>ϵ</m:t>
        </m:r>
      </m:oMath>
      <w:r w:rsidRPr="00677821">
        <w:rPr>
          <w:lang w:val="de-CH"/>
        </w:rPr>
        <w:tab/>
        <w:t>(10)</w:t>
      </w:r>
    </w:p>
    <w:p w14:paraId="6FC92821" w14:textId="77777777" w:rsidR="00D61B80" w:rsidRDefault="00D00DF8">
      <w:pPr>
        <w:pStyle w:val="FirstParagraph"/>
        <w:jc w:val="both"/>
      </w:pPr>
      <w:r>
        <w:t xml:space="preserve">Where </w:t>
      </w:r>
      <m:oMath>
        <m:r>
          <w:rPr>
            <w:rFonts w:ascii="Cambria Math" w:hAnsi="Cambria Math"/>
          </w:rPr>
          <m:t>Z</m:t>
        </m:r>
      </m:oMath>
      <w:r>
        <w:t xml:space="preserve"> is a design matrix composed of the observations which are correlated on the same individual and, in general, is a subset of </w:t>
      </w:r>
      <m:oMath>
        <m:r>
          <w:rPr>
            <w:rFonts w:ascii="Cambria Math" w:hAnsi="Cambria Math"/>
          </w:rPr>
          <m:t>X</m:t>
        </m:r>
      </m:oMath>
      <w:r>
        <w:t>. In the present case, the stiffness variables (</w:t>
      </w:r>
      <m:oMath>
        <m:sSub>
          <m:sSubPr>
            <m:ctrlPr>
              <w:rPr>
                <w:rFonts w:ascii="Cambria Math" w:hAnsi="Cambria Math"/>
              </w:rPr>
            </m:ctrlPr>
          </m:sSubPr>
          <m:e>
            <m:r>
              <w:rPr>
                <w:rFonts w:ascii="Cambria Math" w:hAnsi="Cambria Math"/>
              </w:rPr>
              <m:t>λ</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oMath>
      <w:r>
        <w:t xml:space="preserve">, and </w:t>
      </w:r>
      <m:oMath>
        <m:sSub>
          <m:sSubPr>
            <m:ctrlPr>
              <w:rPr>
                <w:rFonts w:ascii="Cambria Math" w:hAnsi="Cambria Math"/>
              </w:rPr>
            </m:ctrlPr>
          </m:sSubPr>
          <m:e>
            <m:r>
              <w:rPr>
                <w:rFonts w:ascii="Cambria Math" w:hAnsi="Cambria Math"/>
              </w:rPr>
              <m:t>μ</m:t>
            </m:r>
          </m:e>
          <m:sub>
            <m:r>
              <w:rPr>
                <w:rFonts w:ascii="Cambria Math" w:hAnsi="Cambria Math"/>
              </w:rPr>
              <m:t>0</m:t>
            </m:r>
          </m:sub>
        </m:sSub>
      </m:oMath>
      <w:r>
        <w:t xml:space="preserve">) can vary between individuals but the hypothesis is that they all vary by an identical factor. Therefore, the design matrix </w:t>
      </w:r>
      <m:oMath>
        <m:r>
          <w:rPr>
            <w:rFonts w:ascii="Cambria Math" w:hAnsi="Cambria Math"/>
          </w:rPr>
          <m:t>Z</m:t>
        </m:r>
      </m:oMath>
      <w:r>
        <w:t xml:space="preserve"> is composed of the addition of the three first columns of </w:t>
      </w:r>
      <m:oMath>
        <m:r>
          <w:rPr>
            <w:rFonts w:ascii="Cambria Math" w:hAnsi="Cambria Math"/>
          </w:rPr>
          <m:t>X</m:t>
        </m:r>
      </m:oMath>
      <w:r>
        <w:t xml:space="preserve"> and the system for one ROI takes the following form:</w:t>
      </w:r>
      <w:r>
        <w:br/>
      </w:r>
    </w:p>
    <w:p w14:paraId="13157985" w14:textId="77777777" w:rsidR="00D61B80" w:rsidRDefault="00D00DF8">
      <w:pPr>
        <w:pStyle w:val="Textkrper"/>
        <w:tabs>
          <w:tab w:val="left" w:pos="1660"/>
          <w:tab w:val="left" w:pos="8179"/>
        </w:tabs>
      </w:pPr>
      <w:r>
        <w:lastRenderedPageBreak/>
        <w:tab/>
      </w:r>
      <m:oMath>
        <m:m>
          <m:mPr>
            <m:mcs>
              <m:mc>
                <m:mcPr>
                  <m:count m:val="1"/>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11</m:t>
                            </m:r>
                          </m:sub>
                        </m:sSub>
                      </m:e>
                    </m:mr>
                    <m:mr>
                      <m:e>
                        <m:sSub>
                          <m:sSubPr>
                            <m:ctrlPr>
                              <w:rPr>
                                <w:rFonts w:ascii="Cambria Math" w:hAnsi="Cambria Math"/>
                              </w:rPr>
                            </m:ctrlPr>
                          </m:sSubPr>
                          <m:e>
                            <m:r>
                              <w:rPr>
                                <w:rFonts w:ascii="Cambria Math" w:hAnsi="Cambria Math"/>
                              </w:rPr>
                              <m:t>S</m:t>
                            </m:r>
                          </m:e>
                          <m:sub>
                            <m:r>
                              <w:rPr>
                                <w:rFonts w:ascii="Cambria Math" w:hAnsi="Cambria Math"/>
                              </w:rPr>
                              <m:t>12</m:t>
                            </m:r>
                          </m:sub>
                        </m:sSub>
                      </m:e>
                    </m:mr>
                    <m:mr>
                      <m:e>
                        <m:sSub>
                          <m:sSubPr>
                            <m:ctrlPr>
                              <w:rPr>
                                <w:rFonts w:ascii="Cambria Math" w:hAnsi="Cambria Math"/>
                              </w:rPr>
                            </m:ctrlPr>
                          </m:sSubPr>
                          <m:e>
                            <m:r>
                              <w:rPr>
                                <w:rFonts w:ascii="Cambria Math" w:hAnsi="Cambria Math"/>
                              </w:rPr>
                              <m:t>S</m:t>
                            </m:r>
                          </m:e>
                          <m:sub>
                            <m:r>
                              <w:rPr>
                                <w:rFonts w:ascii="Cambria Math" w:hAnsi="Cambria Math"/>
                              </w:rPr>
                              <m:t>13</m:t>
                            </m:r>
                          </m:sub>
                        </m:sSub>
                      </m:e>
                    </m:mr>
                    <m:mr>
                      <m:e>
                        <m:sSub>
                          <m:sSubPr>
                            <m:ctrlPr>
                              <w:rPr>
                                <w:rFonts w:ascii="Cambria Math" w:hAnsi="Cambria Math"/>
                              </w:rPr>
                            </m:ctrlPr>
                          </m:sSubPr>
                          <m:e>
                            <m:r>
                              <w:rPr>
                                <w:rFonts w:ascii="Cambria Math" w:hAnsi="Cambria Math"/>
                              </w:rPr>
                              <m:t>S</m:t>
                            </m:r>
                          </m:e>
                          <m:sub>
                            <m:r>
                              <w:rPr>
                                <w:rFonts w:ascii="Cambria Math" w:hAnsi="Cambria Math"/>
                              </w:rPr>
                              <m:t>21</m:t>
                            </m:r>
                          </m:sub>
                        </m:sSub>
                      </m:e>
                    </m:mr>
                    <m:mr>
                      <m:e>
                        <m:sSub>
                          <m:sSubPr>
                            <m:ctrlPr>
                              <w:rPr>
                                <w:rFonts w:ascii="Cambria Math" w:hAnsi="Cambria Math"/>
                              </w:rPr>
                            </m:ctrlPr>
                          </m:sSubPr>
                          <m:e>
                            <m:r>
                              <w:rPr>
                                <w:rFonts w:ascii="Cambria Math" w:hAnsi="Cambria Math"/>
                              </w:rPr>
                              <m:t>S</m:t>
                            </m:r>
                          </m:e>
                          <m:sub>
                            <m:r>
                              <w:rPr>
                                <w:rFonts w:ascii="Cambria Math" w:hAnsi="Cambria Math"/>
                              </w:rPr>
                              <m:t>22</m:t>
                            </m:r>
                          </m:sub>
                        </m:sSub>
                      </m:e>
                    </m:mr>
                    <m:mr>
                      <m:e>
                        <m:sSub>
                          <m:sSubPr>
                            <m:ctrlPr>
                              <w:rPr>
                                <w:rFonts w:ascii="Cambria Math" w:hAnsi="Cambria Math"/>
                              </w:rPr>
                            </m:ctrlPr>
                          </m:sSubPr>
                          <m:e>
                            <m:r>
                              <w:rPr>
                                <w:rFonts w:ascii="Cambria Math" w:hAnsi="Cambria Math"/>
                              </w:rPr>
                              <m:t>S</m:t>
                            </m:r>
                          </m:e>
                          <m:sub>
                            <m:r>
                              <w:rPr>
                                <w:rFonts w:ascii="Cambria Math" w:hAnsi="Cambria Math"/>
                              </w:rPr>
                              <m:t>23</m:t>
                            </m:r>
                          </m:sub>
                        </m:sSub>
                      </m:e>
                    </m:mr>
                    <m:mr>
                      <m:e>
                        <m:sSub>
                          <m:sSubPr>
                            <m:ctrlPr>
                              <w:rPr>
                                <w:rFonts w:ascii="Cambria Math" w:hAnsi="Cambria Math"/>
                              </w:rPr>
                            </m:ctrlPr>
                          </m:sSubPr>
                          <m:e>
                            <m:r>
                              <w:rPr>
                                <w:rFonts w:ascii="Cambria Math" w:hAnsi="Cambria Math"/>
                              </w:rPr>
                              <m:t>S</m:t>
                            </m:r>
                          </m:e>
                          <m:sub>
                            <m:r>
                              <w:rPr>
                                <w:rFonts w:ascii="Cambria Math" w:hAnsi="Cambria Math"/>
                              </w:rPr>
                              <m:t>31</m:t>
                            </m:r>
                          </m:sub>
                        </m:sSub>
                      </m:e>
                    </m:mr>
                    <m:mr>
                      <m:e>
                        <m:sSub>
                          <m:sSubPr>
                            <m:ctrlPr>
                              <w:rPr>
                                <w:rFonts w:ascii="Cambria Math" w:hAnsi="Cambria Math"/>
                              </w:rPr>
                            </m:ctrlPr>
                          </m:sSubPr>
                          <m:e>
                            <m:r>
                              <w:rPr>
                                <w:rFonts w:ascii="Cambria Math" w:hAnsi="Cambria Math"/>
                              </w:rPr>
                              <m:t>S</m:t>
                            </m:r>
                          </m:e>
                          <m:sub>
                            <m:r>
                              <w:rPr>
                                <w:rFonts w:ascii="Cambria Math" w:hAnsi="Cambria Math"/>
                              </w:rPr>
                              <m:t>32</m:t>
                            </m:r>
                          </m:sub>
                        </m:sSub>
                      </m:e>
                    </m:mr>
                    <m:mr>
                      <m:e>
                        <m:sSub>
                          <m:sSubPr>
                            <m:ctrlPr>
                              <w:rPr>
                                <w:rFonts w:ascii="Cambria Math" w:hAnsi="Cambria Math"/>
                              </w:rPr>
                            </m:ctrlPr>
                          </m:sSubPr>
                          <m:e>
                            <m:r>
                              <w:rPr>
                                <w:rFonts w:ascii="Cambria Math" w:hAnsi="Cambria Math"/>
                              </w:rPr>
                              <m:t>S</m:t>
                            </m:r>
                          </m:e>
                          <m:sub>
                            <m:r>
                              <w:rPr>
                                <w:rFonts w:ascii="Cambria Math" w:hAnsi="Cambria Math"/>
                              </w:rPr>
                              <m:t>33</m:t>
                            </m:r>
                          </m:sub>
                        </m:sSub>
                      </m:e>
                    </m:mr>
                    <m:mr>
                      <m:e>
                        <m:sSub>
                          <m:sSubPr>
                            <m:ctrlPr>
                              <w:rPr>
                                <w:rFonts w:ascii="Cambria Math" w:hAnsi="Cambria Math"/>
                              </w:rPr>
                            </m:ctrlPr>
                          </m:sSubPr>
                          <m:e>
                            <m:r>
                              <w:rPr>
                                <w:rFonts w:ascii="Cambria Math" w:hAnsi="Cambria Math"/>
                              </w:rPr>
                              <m:t>S</m:t>
                            </m:r>
                          </m:e>
                          <m:sub>
                            <m:r>
                              <w:rPr>
                                <w:rFonts w:ascii="Cambria Math" w:hAnsi="Cambria Math"/>
                              </w:rPr>
                              <m:t>44</m:t>
                            </m:r>
                          </m:sub>
                        </m:sSub>
                      </m:e>
                    </m:mr>
                    <m:mr>
                      <m:e>
                        <m:sSub>
                          <m:sSubPr>
                            <m:ctrlPr>
                              <w:rPr>
                                <w:rFonts w:ascii="Cambria Math" w:hAnsi="Cambria Math"/>
                              </w:rPr>
                            </m:ctrlPr>
                          </m:sSubPr>
                          <m:e>
                            <m:r>
                              <w:rPr>
                                <w:rFonts w:ascii="Cambria Math" w:hAnsi="Cambria Math"/>
                              </w:rPr>
                              <m:t>S</m:t>
                            </m:r>
                          </m:e>
                          <m:sub>
                            <m:r>
                              <w:rPr>
                                <w:rFonts w:ascii="Cambria Math" w:hAnsi="Cambria Math"/>
                              </w:rPr>
                              <m:t>55</m:t>
                            </m:r>
                          </m:sub>
                        </m:sSub>
                      </m:e>
                    </m:mr>
                    <m:mr>
                      <m:e>
                        <m:sSub>
                          <m:sSubPr>
                            <m:ctrlPr>
                              <w:rPr>
                                <w:rFonts w:ascii="Cambria Math" w:hAnsi="Cambria Math"/>
                              </w:rPr>
                            </m:ctrlPr>
                          </m:sSubPr>
                          <m:e>
                            <m:r>
                              <w:rPr>
                                <w:rFonts w:ascii="Cambria Math" w:hAnsi="Cambria Math"/>
                              </w:rPr>
                              <m:t>S</m:t>
                            </m:r>
                          </m:e>
                          <m:sub>
                            <m:r>
                              <w:rPr>
                                <w:rFonts w:ascii="Cambria Math" w:hAnsi="Cambria Math"/>
                              </w:rPr>
                              <m:t>66</m:t>
                            </m:r>
                          </m:sub>
                        </m:sSub>
                      </m:e>
                    </m:mr>
                  </m:m>
                </m:e>
              </m:d>
              <m:r>
                <w:rPr>
                  <w:rFonts w:ascii="Cambria Math" w:hAnsi="Cambria Math"/>
                </w:rPr>
                <m:t>=</m:t>
              </m:r>
              <m:d>
                <m:dPr>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2</m:t>
                                </m:r>
                              </m:sup>
                            </m:sSubSup>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3</m:t>
                                </m:r>
                              </m:sub>
                              <m:sup>
                                <m:r>
                                  <w:rPr>
                                    <w:rFonts w:ascii="Cambria Math" w:hAnsi="Cambria Math"/>
                                  </w:rPr>
                                  <m:t>2</m:t>
                                </m:r>
                              </m:sup>
                            </m:sSubSup>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
                </m:e>
              </m:d>
              <m:d>
                <m:dPr>
                  <m:ctrlPr>
                    <w:rPr>
                      <w:rFonts w:ascii="Cambria Math" w:hAnsi="Cambria Math"/>
                    </w:rPr>
                  </m:ctrlPr>
                </m:dPr>
                <m:e>
                  <m:m>
                    <m:mPr>
                      <m:mcs>
                        <m:mc>
                          <m:mcPr>
                            <m:count m:val="1"/>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sSup>
                              <m:sSupPr>
                                <m:ctrlPr>
                                  <w:rPr>
                                    <w:rFonts w:ascii="Cambria Math" w:hAnsi="Cambria Math"/>
                                  </w:rPr>
                                </m:ctrlPr>
                              </m:sSupPr>
                              <m:e>
                                <m:r>
                                  <w:rPr>
                                    <w:rFonts w:ascii="Cambria Math" w:hAnsi="Cambria Math"/>
                                  </w:rPr>
                                  <m:t>λ</m:t>
                                </m:r>
                              </m:e>
                              <m:sup/>
                            </m:sSup>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0</m:t>
                                </m:r>
                              </m:sub>
                            </m:sSub>
                          </m:e>
                        </m:d>
                      </m:e>
                    </m:mr>
                    <m:mr>
                      <m:e>
                        <m:r>
                          <w:rPr>
                            <w:rFonts w:ascii="Cambria Math" w:hAnsi="Cambria Math"/>
                          </w:rPr>
                          <m:t>k</m:t>
                        </m:r>
                      </m:e>
                    </m:mr>
                    <m:mr>
                      <m:e>
                        <m:r>
                          <w:rPr>
                            <w:rFonts w:ascii="Cambria Math" w:hAnsi="Cambria Math"/>
                          </w:rPr>
                          <m:t>l</m:t>
                        </m: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r>
                      <m:e>
                        <m:r>
                          <w:rPr>
                            <w:rFonts w:ascii="Cambria Math" w:hAnsi="Cambria Math"/>
                          </w:rPr>
                          <m:t>1</m:t>
                        </m:r>
                      </m:e>
                    </m:mr>
                  </m:m>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δ</m:t>
                        </m:r>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ϵ</m:t>
                            </m:r>
                          </m:e>
                          <m:sub>
                            <m:r>
                              <w:rPr>
                                <w:rFonts w:ascii="Cambria Math" w:hAnsi="Cambria Math"/>
                              </w:rPr>
                              <m:t>1</m:t>
                            </m:r>
                          </m:sub>
                        </m:sSub>
                      </m:e>
                    </m:mr>
                    <m:mr>
                      <m:e>
                        <m:sSub>
                          <m:sSubPr>
                            <m:ctrlPr>
                              <w:rPr>
                                <w:rFonts w:ascii="Cambria Math" w:hAnsi="Cambria Math"/>
                              </w:rPr>
                            </m:ctrlPr>
                          </m:sSubPr>
                          <m:e>
                            <m:r>
                              <w:rPr>
                                <w:rFonts w:ascii="Cambria Math" w:hAnsi="Cambria Math"/>
                              </w:rPr>
                              <m:t>ϵ</m:t>
                            </m:r>
                          </m:e>
                          <m:sub>
                            <m:r>
                              <w:rPr>
                                <w:rFonts w:ascii="Cambria Math" w:hAnsi="Cambria Math"/>
                              </w:rPr>
                              <m:t>2</m:t>
                            </m:r>
                          </m:sub>
                        </m:sSub>
                      </m:e>
                    </m:mr>
                    <m:mr>
                      <m:e>
                        <m:sSub>
                          <m:sSubPr>
                            <m:ctrlPr>
                              <w:rPr>
                                <w:rFonts w:ascii="Cambria Math" w:hAnsi="Cambria Math"/>
                              </w:rPr>
                            </m:ctrlPr>
                          </m:sSubPr>
                          <m:e>
                            <m:r>
                              <w:rPr>
                                <w:rFonts w:ascii="Cambria Math" w:hAnsi="Cambria Math"/>
                              </w:rPr>
                              <m:t>ϵ</m:t>
                            </m:r>
                          </m:e>
                          <m:sub>
                            <m:r>
                              <w:rPr>
                                <w:rFonts w:ascii="Cambria Math" w:hAnsi="Cambria Math"/>
                              </w:rPr>
                              <m:t>3</m:t>
                            </m:r>
                          </m:sub>
                        </m:sSub>
                      </m:e>
                    </m:mr>
                    <m:mr>
                      <m:e>
                        <m:sSub>
                          <m:sSubPr>
                            <m:ctrlPr>
                              <w:rPr>
                                <w:rFonts w:ascii="Cambria Math" w:hAnsi="Cambria Math"/>
                              </w:rPr>
                            </m:ctrlPr>
                          </m:sSubPr>
                          <m:e>
                            <m:r>
                              <w:rPr>
                                <w:rFonts w:ascii="Cambria Math" w:hAnsi="Cambria Math"/>
                              </w:rPr>
                              <m:t>ϵ</m:t>
                            </m:r>
                          </m:e>
                          <m:sub>
                            <m:r>
                              <w:rPr>
                                <w:rFonts w:ascii="Cambria Math" w:hAnsi="Cambria Math"/>
                              </w:rPr>
                              <m:t>4</m:t>
                            </m:r>
                          </m:sub>
                        </m:sSub>
                      </m:e>
                    </m:mr>
                    <m:mr>
                      <m:e>
                        <m:sSub>
                          <m:sSubPr>
                            <m:ctrlPr>
                              <w:rPr>
                                <w:rFonts w:ascii="Cambria Math" w:hAnsi="Cambria Math"/>
                              </w:rPr>
                            </m:ctrlPr>
                          </m:sSubPr>
                          <m:e>
                            <m:r>
                              <w:rPr>
                                <w:rFonts w:ascii="Cambria Math" w:hAnsi="Cambria Math"/>
                              </w:rPr>
                              <m:t>ϵ</m:t>
                            </m:r>
                          </m:e>
                          <m:sub>
                            <m:r>
                              <w:rPr>
                                <w:rFonts w:ascii="Cambria Math" w:hAnsi="Cambria Math"/>
                              </w:rPr>
                              <m:t>5</m:t>
                            </m:r>
                          </m:sub>
                        </m:sSub>
                      </m:e>
                    </m:mr>
                    <m:mr>
                      <m:e>
                        <m:sSub>
                          <m:sSubPr>
                            <m:ctrlPr>
                              <w:rPr>
                                <w:rFonts w:ascii="Cambria Math" w:hAnsi="Cambria Math"/>
                              </w:rPr>
                            </m:ctrlPr>
                          </m:sSubPr>
                          <m:e>
                            <m:r>
                              <w:rPr>
                                <w:rFonts w:ascii="Cambria Math" w:hAnsi="Cambria Math"/>
                              </w:rPr>
                              <m:t>ϵ</m:t>
                            </m:r>
                          </m:e>
                          <m:sub>
                            <m:r>
                              <w:rPr>
                                <w:rFonts w:ascii="Cambria Math" w:hAnsi="Cambria Math"/>
                              </w:rPr>
                              <m:t>6</m:t>
                            </m:r>
                          </m:sub>
                        </m:sSub>
                      </m:e>
                    </m:mr>
                    <m:mr>
                      <m:e>
                        <m:sSub>
                          <m:sSubPr>
                            <m:ctrlPr>
                              <w:rPr>
                                <w:rFonts w:ascii="Cambria Math" w:hAnsi="Cambria Math"/>
                              </w:rPr>
                            </m:ctrlPr>
                          </m:sSubPr>
                          <m:e>
                            <m:r>
                              <w:rPr>
                                <w:rFonts w:ascii="Cambria Math" w:hAnsi="Cambria Math"/>
                              </w:rPr>
                              <m:t>ϵ</m:t>
                            </m:r>
                          </m:e>
                          <m:sub>
                            <m:r>
                              <w:rPr>
                                <w:rFonts w:ascii="Cambria Math" w:hAnsi="Cambria Math"/>
                              </w:rPr>
                              <m:t>7</m:t>
                            </m:r>
                          </m:sub>
                        </m:sSub>
                      </m:e>
                    </m:mr>
                    <m:mr>
                      <m:e>
                        <m:sSub>
                          <m:sSubPr>
                            <m:ctrlPr>
                              <w:rPr>
                                <w:rFonts w:ascii="Cambria Math" w:hAnsi="Cambria Math"/>
                              </w:rPr>
                            </m:ctrlPr>
                          </m:sSubPr>
                          <m:e>
                            <m:r>
                              <w:rPr>
                                <w:rFonts w:ascii="Cambria Math" w:hAnsi="Cambria Math"/>
                              </w:rPr>
                              <m:t>ϵ</m:t>
                            </m:r>
                          </m:e>
                          <m:sub>
                            <m:r>
                              <w:rPr>
                                <w:rFonts w:ascii="Cambria Math" w:hAnsi="Cambria Math"/>
                              </w:rPr>
                              <m:t>8</m:t>
                            </m:r>
                          </m:sub>
                        </m:sSub>
                      </m:e>
                    </m:mr>
                    <m:mr>
                      <m:e>
                        <m:sSub>
                          <m:sSubPr>
                            <m:ctrlPr>
                              <w:rPr>
                                <w:rFonts w:ascii="Cambria Math" w:hAnsi="Cambria Math"/>
                              </w:rPr>
                            </m:ctrlPr>
                          </m:sSubPr>
                          <m:e>
                            <m:r>
                              <w:rPr>
                                <w:rFonts w:ascii="Cambria Math" w:hAnsi="Cambria Math"/>
                              </w:rPr>
                              <m:t>ϵ</m:t>
                            </m:r>
                          </m:e>
                          <m:sub>
                            <m:r>
                              <w:rPr>
                                <w:rFonts w:ascii="Cambria Math" w:hAnsi="Cambria Math"/>
                              </w:rPr>
                              <m:t>9</m:t>
                            </m:r>
                          </m:sub>
                        </m:sSub>
                      </m:e>
                    </m:mr>
                    <m:mr>
                      <m:e>
                        <m:sSub>
                          <m:sSubPr>
                            <m:ctrlPr>
                              <w:rPr>
                                <w:rFonts w:ascii="Cambria Math" w:hAnsi="Cambria Math"/>
                              </w:rPr>
                            </m:ctrlPr>
                          </m:sSubPr>
                          <m:e>
                            <m:r>
                              <w:rPr>
                                <w:rFonts w:ascii="Cambria Math" w:hAnsi="Cambria Math"/>
                              </w:rPr>
                              <m:t>ϵ</m:t>
                            </m:r>
                          </m:e>
                          <m:sub>
                            <m:r>
                              <w:rPr>
                                <w:rFonts w:ascii="Cambria Math" w:hAnsi="Cambria Math"/>
                              </w:rPr>
                              <m:t>10</m:t>
                            </m:r>
                          </m:sub>
                        </m:sSub>
                      </m:e>
                    </m:mr>
                    <m:mr>
                      <m:e>
                        <m:sSub>
                          <m:sSubPr>
                            <m:ctrlPr>
                              <w:rPr>
                                <w:rFonts w:ascii="Cambria Math" w:hAnsi="Cambria Math"/>
                              </w:rPr>
                            </m:ctrlPr>
                          </m:sSubPr>
                          <m:e>
                            <m:r>
                              <w:rPr>
                                <w:rFonts w:ascii="Cambria Math" w:hAnsi="Cambria Math"/>
                              </w:rPr>
                              <m:t>ϵ</m:t>
                            </m:r>
                          </m:e>
                          <m:sub>
                            <m:r>
                              <w:rPr>
                                <w:rFonts w:ascii="Cambria Math" w:hAnsi="Cambria Math"/>
                              </w:rPr>
                              <m:t>11</m:t>
                            </m:r>
                          </m:sub>
                        </m:sSub>
                      </m:e>
                    </m:mr>
                    <m:mr>
                      <m:e>
                        <m:sSub>
                          <m:sSubPr>
                            <m:ctrlPr>
                              <w:rPr>
                                <w:rFonts w:ascii="Cambria Math" w:hAnsi="Cambria Math"/>
                              </w:rPr>
                            </m:ctrlPr>
                          </m:sSubPr>
                          <m:e>
                            <m:r>
                              <w:rPr>
                                <w:rFonts w:ascii="Cambria Math" w:hAnsi="Cambria Math"/>
                              </w:rPr>
                              <m:t>ϵ</m:t>
                            </m:r>
                          </m:e>
                          <m:sub>
                            <m:r>
                              <w:rPr>
                                <w:rFonts w:ascii="Cambria Math" w:hAnsi="Cambria Math"/>
                              </w:rPr>
                              <m:t>12</m:t>
                            </m:r>
                          </m:sub>
                        </m:sSub>
                      </m:e>
                    </m:mr>
                  </m:m>
                </m:e>
              </m:d>
            </m:e>
          </m:mr>
        </m:m>
      </m:oMath>
      <w:r>
        <w:tab/>
        <w:t>(11)</w:t>
      </w:r>
    </w:p>
    <w:p w14:paraId="39E39CC9" w14:textId="77777777" w:rsidR="00D61B80" w:rsidRDefault="00D00DF8">
      <w:pPr>
        <w:pStyle w:val="FirstParagraph"/>
        <w:jc w:val="both"/>
      </w:pPr>
      <w:r>
        <w:t xml:space="preserve">As the linear regression is performed in the log space, it is necessary to impose the exponent </w:t>
      </w:r>
      <m:oMath>
        <m:r>
          <w:rPr>
            <w:rFonts w:ascii="Cambria Math" w:hAnsi="Cambria Math"/>
          </w:rPr>
          <m:t>k</m:t>
        </m:r>
      </m:oMath>
      <w:r>
        <w:t xml:space="preserve"> and </w:t>
      </w:r>
      <m:oMath>
        <m:r>
          <w:rPr>
            <w:rFonts w:ascii="Cambria Math" w:hAnsi="Cambria Math"/>
          </w:rPr>
          <m:t>l</m:t>
        </m:r>
      </m:oMath>
      <w:r>
        <w:t xml:space="preserve"> </w:t>
      </w:r>
      <w:proofErr w:type="gramStart"/>
      <w:r>
        <w:t>in order to</w:t>
      </w:r>
      <w:proofErr w:type="gramEnd"/>
      <w:r>
        <w:t xml:space="preserve"> compare the stiffness values between groups. The system is then modified as follow:</w:t>
      </w:r>
    </w:p>
    <w:p w14:paraId="6C02B112" w14:textId="77777777" w:rsidR="00D61B80" w:rsidRDefault="00D00DF8">
      <w:pPr>
        <w:pStyle w:val="Textkrper"/>
        <w:tabs>
          <w:tab w:val="left" w:pos="1820"/>
          <w:tab w:val="left" w:pos="8179"/>
        </w:tabs>
      </w:pPr>
      <w:r>
        <w:tab/>
      </w:r>
      <m:oMath>
        <m:m>
          <m:mPr>
            <m:mcs>
              <m:mc>
                <m:mcPr>
                  <m:count m:val="2"/>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11</m:t>
                            </m:r>
                          </m:sub>
                        </m:sSub>
                      </m:e>
                    </m:mr>
                    <m:mr>
                      <m:e>
                        <m:sSub>
                          <m:sSubPr>
                            <m:ctrlPr>
                              <w:rPr>
                                <w:rFonts w:ascii="Cambria Math" w:hAnsi="Cambria Math"/>
                              </w:rPr>
                            </m:ctrlPr>
                          </m:sSubPr>
                          <m:e>
                            <m:r>
                              <w:rPr>
                                <w:rFonts w:ascii="Cambria Math" w:hAnsi="Cambria Math"/>
                              </w:rPr>
                              <m:t>S</m:t>
                            </m:r>
                          </m:e>
                          <m:sub>
                            <m:r>
                              <w:rPr>
                                <w:rFonts w:ascii="Cambria Math" w:hAnsi="Cambria Math"/>
                              </w:rPr>
                              <m:t>12</m:t>
                            </m:r>
                          </m:sub>
                        </m:sSub>
                      </m:e>
                    </m:mr>
                    <m:mr>
                      <m:e>
                        <m:sSub>
                          <m:sSubPr>
                            <m:ctrlPr>
                              <w:rPr>
                                <w:rFonts w:ascii="Cambria Math" w:hAnsi="Cambria Math"/>
                              </w:rPr>
                            </m:ctrlPr>
                          </m:sSubPr>
                          <m:e>
                            <m:r>
                              <w:rPr>
                                <w:rFonts w:ascii="Cambria Math" w:hAnsi="Cambria Math"/>
                              </w:rPr>
                              <m:t>S</m:t>
                            </m:r>
                          </m:e>
                          <m:sub>
                            <m:r>
                              <w:rPr>
                                <w:rFonts w:ascii="Cambria Math" w:hAnsi="Cambria Math"/>
                              </w:rPr>
                              <m:t>13</m:t>
                            </m:r>
                          </m:sub>
                        </m:sSub>
                      </m:e>
                    </m:mr>
                    <m:mr>
                      <m:e>
                        <m:sSub>
                          <m:sSubPr>
                            <m:ctrlPr>
                              <w:rPr>
                                <w:rFonts w:ascii="Cambria Math" w:hAnsi="Cambria Math"/>
                              </w:rPr>
                            </m:ctrlPr>
                          </m:sSubPr>
                          <m:e>
                            <m:r>
                              <w:rPr>
                                <w:rFonts w:ascii="Cambria Math" w:hAnsi="Cambria Math"/>
                              </w:rPr>
                              <m:t>S</m:t>
                            </m:r>
                          </m:e>
                          <m:sub>
                            <m:r>
                              <w:rPr>
                                <w:rFonts w:ascii="Cambria Math" w:hAnsi="Cambria Math"/>
                              </w:rPr>
                              <m:t>21</m:t>
                            </m:r>
                          </m:sub>
                        </m:sSub>
                      </m:e>
                    </m:mr>
                    <m:mr>
                      <m:e>
                        <m:sSub>
                          <m:sSubPr>
                            <m:ctrlPr>
                              <w:rPr>
                                <w:rFonts w:ascii="Cambria Math" w:hAnsi="Cambria Math"/>
                              </w:rPr>
                            </m:ctrlPr>
                          </m:sSubPr>
                          <m:e>
                            <m:r>
                              <w:rPr>
                                <w:rFonts w:ascii="Cambria Math" w:hAnsi="Cambria Math"/>
                              </w:rPr>
                              <m:t>S</m:t>
                            </m:r>
                          </m:e>
                          <m:sub>
                            <m:r>
                              <w:rPr>
                                <w:rFonts w:ascii="Cambria Math" w:hAnsi="Cambria Math"/>
                              </w:rPr>
                              <m:t>22</m:t>
                            </m:r>
                          </m:sub>
                        </m:sSub>
                      </m:e>
                    </m:mr>
                    <m:mr>
                      <m:e>
                        <m:sSub>
                          <m:sSubPr>
                            <m:ctrlPr>
                              <w:rPr>
                                <w:rFonts w:ascii="Cambria Math" w:hAnsi="Cambria Math"/>
                              </w:rPr>
                            </m:ctrlPr>
                          </m:sSubPr>
                          <m:e>
                            <m:r>
                              <w:rPr>
                                <w:rFonts w:ascii="Cambria Math" w:hAnsi="Cambria Math"/>
                              </w:rPr>
                              <m:t>S</m:t>
                            </m:r>
                          </m:e>
                          <m:sub>
                            <m:r>
                              <w:rPr>
                                <w:rFonts w:ascii="Cambria Math" w:hAnsi="Cambria Math"/>
                              </w:rPr>
                              <m:t>23</m:t>
                            </m:r>
                          </m:sub>
                        </m:sSub>
                      </m:e>
                    </m:mr>
                    <m:mr>
                      <m:e>
                        <m:sSub>
                          <m:sSubPr>
                            <m:ctrlPr>
                              <w:rPr>
                                <w:rFonts w:ascii="Cambria Math" w:hAnsi="Cambria Math"/>
                              </w:rPr>
                            </m:ctrlPr>
                          </m:sSubPr>
                          <m:e>
                            <m:r>
                              <w:rPr>
                                <w:rFonts w:ascii="Cambria Math" w:hAnsi="Cambria Math"/>
                              </w:rPr>
                              <m:t>S</m:t>
                            </m:r>
                          </m:e>
                          <m:sub>
                            <m:r>
                              <w:rPr>
                                <w:rFonts w:ascii="Cambria Math" w:hAnsi="Cambria Math"/>
                              </w:rPr>
                              <m:t>31</m:t>
                            </m:r>
                          </m:sub>
                        </m:sSub>
                      </m:e>
                    </m:mr>
                    <m:mr>
                      <m:e>
                        <m:sSub>
                          <m:sSubPr>
                            <m:ctrlPr>
                              <w:rPr>
                                <w:rFonts w:ascii="Cambria Math" w:hAnsi="Cambria Math"/>
                              </w:rPr>
                            </m:ctrlPr>
                          </m:sSubPr>
                          <m:e>
                            <m:r>
                              <w:rPr>
                                <w:rFonts w:ascii="Cambria Math" w:hAnsi="Cambria Math"/>
                              </w:rPr>
                              <m:t>S</m:t>
                            </m:r>
                          </m:e>
                          <m:sub>
                            <m:r>
                              <w:rPr>
                                <w:rFonts w:ascii="Cambria Math" w:hAnsi="Cambria Math"/>
                              </w:rPr>
                              <m:t>32</m:t>
                            </m:r>
                          </m:sub>
                        </m:sSub>
                      </m:e>
                    </m:mr>
                    <m:mr>
                      <m:e>
                        <m:sSub>
                          <m:sSubPr>
                            <m:ctrlPr>
                              <w:rPr>
                                <w:rFonts w:ascii="Cambria Math" w:hAnsi="Cambria Math"/>
                              </w:rPr>
                            </m:ctrlPr>
                          </m:sSubPr>
                          <m:e>
                            <m:r>
                              <w:rPr>
                                <w:rFonts w:ascii="Cambria Math" w:hAnsi="Cambria Math"/>
                              </w:rPr>
                              <m:t>S</m:t>
                            </m:r>
                          </m:e>
                          <m:sub>
                            <m:r>
                              <w:rPr>
                                <w:rFonts w:ascii="Cambria Math" w:hAnsi="Cambria Math"/>
                              </w:rPr>
                              <m:t>33</m:t>
                            </m:r>
                          </m:sub>
                        </m:sSub>
                      </m:e>
                    </m:mr>
                    <m:mr>
                      <m:e>
                        <m:sSub>
                          <m:sSubPr>
                            <m:ctrlPr>
                              <w:rPr>
                                <w:rFonts w:ascii="Cambria Math" w:hAnsi="Cambria Math"/>
                              </w:rPr>
                            </m:ctrlPr>
                          </m:sSubPr>
                          <m:e>
                            <m:r>
                              <w:rPr>
                                <w:rFonts w:ascii="Cambria Math" w:hAnsi="Cambria Math"/>
                              </w:rPr>
                              <m:t>S</m:t>
                            </m:r>
                          </m:e>
                          <m:sub>
                            <m:r>
                              <w:rPr>
                                <w:rFonts w:ascii="Cambria Math" w:hAnsi="Cambria Math"/>
                              </w:rPr>
                              <m:t>44</m:t>
                            </m:r>
                          </m:sub>
                        </m:sSub>
                      </m:e>
                    </m:mr>
                    <m:mr>
                      <m:e>
                        <m:sSub>
                          <m:sSubPr>
                            <m:ctrlPr>
                              <w:rPr>
                                <w:rFonts w:ascii="Cambria Math" w:hAnsi="Cambria Math"/>
                              </w:rPr>
                            </m:ctrlPr>
                          </m:sSubPr>
                          <m:e>
                            <m:r>
                              <w:rPr>
                                <w:rFonts w:ascii="Cambria Math" w:hAnsi="Cambria Math"/>
                              </w:rPr>
                              <m:t>S</m:t>
                            </m:r>
                          </m:e>
                          <m:sub>
                            <m:r>
                              <w:rPr>
                                <w:rFonts w:ascii="Cambria Math" w:hAnsi="Cambria Math"/>
                              </w:rPr>
                              <m:t>55</m:t>
                            </m:r>
                          </m:sub>
                        </m:sSub>
                      </m:e>
                    </m:mr>
                    <m:mr>
                      <m:e>
                        <m:sSub>
                          <m:sSubPr>
                            <m:ctrlPr>
                              <w:rPr>
                                <w:rFonts w:ascii="Cambria Math" w:hAnsi="Cambria Math"/>
                              </w:rPr>
                            </m:ctrlPr>
                          </m:sSubPr>
                          <m:e>
                            <m:r>
                              <w:rPr>
                                <w:rFonts w:ascii="Cambria Math" w:hAnsi="Cambria Math"/>
                              </w:rPr>
                              <m:t>S</m:t>
                            </m:r>
                          </m:e>
                          <m:sub>
                            <m:r>
                              <w:rPr>
                                <w:rFonts w:ascii="Cambria Math" w:hAnsi="Cambria Math"/>
                              </w:rPr>
                              <m:t>66</m:t>
                            </m:r>
                          </m:sub>
                        </m:sSub>
                      </m:e>
                    </m:mr>
                  </m:m>
                </m:e>
              </m:d>
              <m:r>
                <w:rPr>
                  <w:rFonts w:ascii="Cambria Math" w:hAnsi="Cambria Math"/>
                </w:rPr>
                <m:t>-</m:t>
              </m:r>
            </m:e>
            <m:e>
              <m:d>
                <m:dPr>
                  <m:ctrlPr>
                    <w:rPr>
                      <w:rFonts w:ascii="Cambria Math" w:hAnsi="Cambria Math"/>
                    </w:rPr>
                  </m:ctrlPr>
                </m:dPr>
                <m:e>
                  <m:m>
                    <m:mPr>
                      <m:mcs>
                        <m:mc>
                          <m:mcPr>
                            <m:count m:val="2"/>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2</m:t>
                                </m:r>
                              </m:sup>
                            </m:sSubSup>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3</m:t>
                                </m:r>
                              </m:sub>
                              <m:sup>
                                <m:r>
                                  <w:rPr>
                                    <w:rFonts w:ascii="Cambria Math" w:hAnsi="Cambria Math"/>
                                  </w:rPr>
                                  <m:t>2</m:t>
                                </m:r>
                              </m:sup>
                            </m:sSubSup>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mr>
                    <m:mr>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mr>
                  </m:m>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e>
                    </m:mr>
                    <m:mr>
                      <m:e>
                        <m:r>
                          <w:rPr>
                            <w:rFonts w:ascii="Cambria Math" w:hAnsi="Cambria Math"/>
                          </w:rPr>
                          <m:t>l</m:t>
                        </m:r>
                      </m:e>
                    </m:mr>
                  </m:m>
                </m:e>
              </m: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1</m:t>
                        </m:r>
                      </m:e>
                    </m:mr>
                  </m:m>
                </m:e>
              </m:d>
              <m:r>
                <m:rPr>
                  <m:lit/>
                  <m:nor/>
                </m:rPr>
                <w:rPr>
                  <w:rFonts w:ascii="Cambria Math" w:hAnsi="Cambria Math"/>
                </w:rPr>
                <m:t>ln</m:t>
              </m:r>
              <m:d>
                <m:dPr>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λ</m:t>
                            </m:r>
                          </m:e>
                          <m:sup/>
                        </m:sSup>
                      </m:e>
                    </m:mr>
                    <m:mr>
                      <m:e>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e>
                    </m:mr>
                    <m:mr>
                      <m:e>
                        <m:sSub>
                          <m:sSubPr>
                            <m:ctrlPr>
                              <w:rPr>
                                <w:rFonts w:ascii="Cambria Math" w:hAnsi="Cambria Math"/>
                              </w:rPr>
                            </m:ctrlPr>
                          </m:sSubPr>
                          <m:e>
                            <m:r>
                              <w:rPr>
                                <w:rFonts w:ascii="Cambria Math" w:hAnsi="Cambria Math"/>
                              </w:rPr>
                              <m:t>μ</m:t>
                            </m:r>
                          </m:e>
                          <m:sub>
                            <m:r>
                              <w:rPr>
                                <w:rFonts w:ascii="Cambria Math" w:hAnsi="Cambria Math"/>
                              </w:rPr>
                              <m:t>0</m:t>
                            </m:r>
                          </m:sub>
                        </m:sSub>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ϵ</m:t>
                            </m:r>
                          </m:e>
                          <m:sub>
                            <m:r>
                              <w:rPr>
                                <w:rFonts w:ascii="Cambria Math" w:hAnsi="Cambria Math"/>
                              </w:rPr>
                              <m:t>1</m:t>
                            </m:r>
                          </m:sub>
                        </m:sSub>
                      </m:e>
                    </m:mr>
                    <m:mr>
                      <m:e>
                        <m:sSub>
                          <m:sSubPr>
                            <m:ctrlPr>
                              <w:rPr>
                                <w:rFonts w:ascii="Cambria Math" w:hAnsi="Cambria Math"/>
                              </w:rPr>
                            </m:ctrlPr>
                          </m:sSubPr>
                          <m:e>
                            <m:r>
                              <w:rPr>
                                <w:rFonts w:ascii="Cambria Math" w:hAnsi="Cambria Math"/>
                              </w:rPr>
                              <m:t>ϵ</m:t>
                            </m:r>
                          </m:e>
                          <m:sub>
                            <m:r>
                              <w:rPr>
                                <w:rFonts w:ascii="Cambria Math" w:hAnsi="Cambria Math"/>
                              </w:rPr>
                              <m:t>2</m:t>
                            </m:r>
                          </m:sub>
                        </m:sSub>
                      </m:e>
                    </m:mr>
                    <m:mr>
                      <m:e>
                        <m:sSub>
                          <m:sSubPr>
                            <m:ctrlPr>
                              <w:rPr>
                                <w:rFonts w:ascii="Cambria Math" w:hAnsi="Cambria Math"/>
                              </w:rPr>
                            </m:ctrlPr>
                          </m:sSubPr>
                          <m:e>
                            <m:r>
                              <w:rPr>
                                <w:rFonts w:ascii="Cambria Math" w:hAnsi="Cambria Math"/>
                              </w:rPr>
                              <m:t>ϵ</m:t>
                            </m:r>
                          </m:e>
                          <m:sub>
                            <m:r>
                              <w:rPr>
                                <w:rFonts w:ascii="Cambria Math" w:hAnsi="Cambria Math"/>
                              </w:rPr>
                              <m:t>3</m:t>
                            </m:r>
                          </m:sub>
                        </m:sSub>
                      </m:e>
                    </m:mr>
                    <m:mr>
                      <m:e>
                        <m:sSub>
                          <m:sSubPr>
                            <m:ctrlPr>
                              <w:rPr>
                                <w:rFonts w:ascii="Cambria Math" w:hAnsi="Cambria Math"/>
                              </w:rPr>
                            </m:ctrlPr>
                          </m:sSubPr>
                          <m:e>
                            <m:r>
                              <w:rPr>
                                <w:rFonts w:ascii="Cambria Math" w:hAnsi="Cambria Math"/>
                              </w:rPr>
                              <m:t>ϵ</m:t>
                            </m:r>
                          </m:e>
                          <m:sub>
                            <m:r>
                              <w:rPr>
                                <w:rFonts w:ascii="Cambria Math" w:hAnsi="Cambria Math"/>
                              </w:rPr>
                              <m:t>4</m:t>
                            </m:r>
                          </m:sub>
                        </m:sSub>
                      </m:e>
                    </m:mr>
                    <m:mr>
                      <m:e>
                        <m:sSub>
                          <m:sSubPr>
                            <m:ctrlPr>
                              <w:rPr>
                                <w:rFonts w:ascii="Cambria Math" w:hAnsi="Cambria Math"/>
                              </w:rPr>
                            </m:ctrlPr>
                          </m:sSubPr>
                          <m:e>
                            <m:r>
                              <w:rPr>
                                <w:rFonts w:ascii="Cambria Math" w:hAnsi="Cambria Math"/>
                              </w:rPr>
                              <m:t>ϵ</m:t>
                            </m:r>
                          </m:e>
                          <m:sub>
                            <m:r>
                              <w:rPr>
                                <w:rFonts w:ascii="Cambria Math" w:hAnsi="Cambria Math"/>
                              </w:rPr>
                              <m:t>5</m:t>
                            </m:r>
                          </m:sub>
                        </m:sSub>
                      </m:e>
                    </m:mr>
                    <m:mr>
                      <m:e>
                        <m:sSub>
                          <m:sSubPr>
                            <m:ctrlPr>
                              <w:rPr>
                                <w:rFonts w:ascii="Cambria Math" w:hAnsi="Cambria Math"/>
                              </w:rPr>
                            </m:ctrlPr>
                          </m:sSubPr>
                          <m:e>
                            <m:r>
                              <w:rPr>
                                <w:rFonts w:ascii="Cambria Math" w:hAnsi="Cambria Math"/>
                              </w:rPr>
                              <m:t>ϵ</m:t>
                            </m:r>
                          </m:e>
                          <m:sub>
                            <m:r>
                              <w:rPr>
                                <w:rFonts w:ascii="Cambria Math" w:hAnsi="Cambria Math"/>
                              </w:rPr>
                              <m:t>6</m:t>
                            </m:r>
                          </m:sub>
                        </m:sSub>
                      </m:e>
                    </m:mr>
                    <m:mr>
                      <m:e>
                        <m:sSub>
                          <m:sSubPr>
                            <m:ctrlPr>
                              <w:rPr>
                                <w:rFonts w:ascii="Cambria Math" w:hAnsi="Cambria Math"/>
                              </w:rPr>
                            </m:ctrlPr>
                          </m:sSubPr>
                          <m:e>
                            <m:r>
                              <w:rPr>
                                <w:rFonts w:ascii="Cambria Math" w:hAnsi="Cambria Math"/>
                              </w:rPr>
                              <m:t>ϵ</m:t>
                            </m:r>
                          </m:e>
                          <m:sub>
                            <m:r>
                              <w:rPr>
                                <w:rFonts w:ascii="Cambria Math" w:hAnsi="Cambria Math"/>
                              </w:rPr>
                              <m:t>7</m:t>
                            </m:r>
                          </m:sub>
                        </m:sSub>
                      </m:e>
                    </m:mr>
                    <m:mr>
                      <m:e>
                        <m:sSub>
                          <m:sSubPr>
                            <m:ctrlPr>
                              <w:rPr>
                                <w:rFonts w:ascii="Cambria Math" w:hAnsi="Cambria Math"/>
                              </w:rPr>
                            </m:ctrlPr>
                          </m:sSubPr>
                          <m:e>
                            <m:r>
                              <w:rPr>
                                <w:rFonts w:ascii="Cambria Math" w:hAnsi="Cambria Math"/>
                              </w:rPr>
                              <m:t>ϵ</m:t>
                            </m:r>
                          </m:e>
                          <m:sub>
                            <m:r>
                              <w:rPr>
                                <w:rFonts w:ascii="Cambria Math" w:hAnsi="Cambria Math"/>
                              </w:rPr>
                              <m:t>8</m:t>
                            </m:r>
                          </m:sub>
                        </m:sSub>
                      </m:e>
                    </m:mr>
                    <m:mr>
                      <m:e>
                        <m:sSub>
                          <m:sSubPr>
                            <m:ctrlPr>
                              <w:rPr>
                                <w:rFonts w:ascii="Cambria Math" w:hAnsi="Cambria Math"/>
                              </w:rPr>
                            </m:ctrlPr>
                          </m:sSubPr>
                          <m:e>
                            <m:r>
                              <w:rPr>
                                <w:rFonts w:ascii="Cambria Math" w:hAnsi="Cambria Math"/>
                              </w:rPr>
                              <m:t>ϵ</m:t>
                            </m:r>
                          </m:e>
                          <m:sub>
                            <m:r>
                              <w:rPr>
                                <w:rFonts w:ascii="Cambria Math" w:hAnsi="Cambria Math"/>
                              </w:rPr>
                              <m:t>9</m:t>
                            </m:r>
                          </m:sub>
                        </m:sSub>
                      </m:e>
                    </m:mr>
                    <m:mr>
                      <m:e>
                        <m:sSub>
                          <m:sSubPr>
                            <m:ctrlPr>
                              <w:rPr>
                                <w:rFonts w:ascii="Cambria Math" w:hAnsi="Cambria Math"/>
                              </w:rPr>
                            </m:ctrlPr>
                          </m:sSubPr>
                          <m:e>
                            <m:r>
                              <w:rPr>
                                <w:rFonts w:ascii="Cambria Math" w:hAnsi="Cambria Math"/>
                              </w:rPr>
                              <m:t>ϵ</m:t>
                            </m:r>
                          </m:e>
                          <m:sub>
                            <m:r>
                              <w:rPr>
                                <w:rFonts w:ascii="Cambria Math" w:hAnsi="Cambria Math"/>
                              </w:rPr>
                              <m:t>10</m:t>
                            </m:r>
                          </m:sub>
                        </m:sSub>
                      </m:e>
                    </m:mr>
                    <m:mr>
                      <m:e>
                        <m:sSub>
                          <m:sSubPr>
                            <m:ctrlPr>
                              <w:rPr>
                                <w:rFonts w:ascii="Cambria Math" w:hAnsi="Cambria Math"/>
                              </w:rPr>
                            </m:ctrlPr>
                          </m:sSubPr>
                          <m:e>
                            <m:r>
                              <w:rPr>
                                <w:rFonts w:ascii="Cambria Math" w:hAnsi="Cambria Math"/>
                              </w:rPr>
                              <m:t>ϵ</m:t>
                            </m:r>
                          </m:e>
                          <m:sub>
                            <m:r>
                              <w:rPr>
                                <w:rFonts w:ascii="Cambria Math" w:hAnsi="Cambria Math"/>
                              </w:rPr>
                              <m:t>11</m:t>
                            </m:r>
                          </m:sub>
                        </m:sSub>
                      </m:e>
                    </m:mr>
                    <m:mr>
                      <m:e>
                        <m:sSub>
                          <m:sSubPr>
                            <m:ctrlPr>
                              <w:rPr>
                                <w:rFonts w:ascii="Cambria Math" w:hAnsi="Cambria Math"/>
                              </w:rPr>
                            </m:ctrlPr>
                          </m:sSubPr>
                          <m:e>
                            <m:r>
                              <w:rPr>
                                <w:rFonts w:ascii="Cambria Math" w:hAnsi="Cambria Math"/>
                              </w:rPr>
                              <m:t>ϵ</m:t>
                            </m:r>
                          </m:e>
                          <m:sub>
                            <m:r>
                              <w:rPr>
                                <w:rFonts w:ascii="Cambria Math" w:hAnsi="Cambria Math"/>
                              </w:rPr>
                              <m:t>12</m:t>
                            </m:r>
                          </m:sub>
                        </m:sSub>
                      </m:e>
                    </m:mr>
                  </m:m>
                </m:e>
              </m:d>
            </m:e>
          </m:mr>
        </m:m>
      </m:oMath>
      <w:r>
        <w:tab/>
        <w:t>(12)</w:t>
      </w:r>
    </w:p>
    <w:p w14:paraId="3E4FE884" w14:textId="77777777" w:rsidR="00D61B80" w:rsidRDefault="00D00DF8">
      <w:pPr>
        <w:pStyle w:val="FirstParagraph"/>
        <w:jc w:val="both"/>
      </w:pPr>
      <w:r>
        <w:t>Finally, a modification of the model is to add a regressor for the group variable. Using a grouped data set (healthy and OI), it allows to determine if the group is statistically significant using ANCOVA. In such case the system is written under the form:</w:t>
      </w:r>
      <w:r>
        <w:br/>
      </w:r>
    </w:p>
    <w:p w14:paraId="1A97D5DD" w14:textId="77777777" w:rsidR="00D61B80" w:rsidRDefault="00D00DF8">
      <w:pPr>
        <w:pStyle w:val="Textkrper"/>
        <w:tabs>
          <w:tab w:val="left" w:pos="1880"/>
          <w:tab w:val="left" w:pos="8179"/>
        </w:tabs>
      </w:pPr>
      <w:r>
        <w:lastRenderedPageBreak/>
        <w:tab/>
      </w:r>
      <m:oMath>
        <m:m>
          <m:mPr>
            <m:mcs>
              <m:mc>
                <m:mcPr>
                  <m:count m:val="1"/>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11</m:t>
                            </m:r>
                          </m:sub>
                        </m:sSub>
                      </m:e>
                    </m:mr>
                    <m:mr>
                      <m:e>
                        <m:sSub>
                          <m:sSubPr>
                            <m:ctrlPr>
                              <w:rPr>
                                <w:rFonts w:ascii="Cambria Math" w:hAnsi="Cambria Math"/>
                              </w:rPr>
                            </m:ctrlPr>
                          </m:sSubPr>
                          <m:e>
                            <m:r>
                              <w:rPr>
                                <w:rFonts w:ascii="Cambria Math" w:hAnsi="Cambria Math"/>
                              </w:rPr>
                              <m:t>S</m:t>
                            </m:r>
                          </m:e>
                          <m:sub>
                            <m:r>
                              <w:rPr>
                                <w:rFonts w:ascii="Cambria Math" w:hAnsi="Cambria Math"/>
                              </w:rPr>
                              <m:t>12</m:t>
                            </m:r>
                          </m:sub>
                        </m:sSub>
                      </m:e>
                    </m:mr>
                    <m:mr>
                      <m:e>
                        <m:sSub>
                          <m:sSubPr>
                            <m:ctrlPr>
                              <w:rPr>
                                <w:rFonts w:ascii="Cambria Math" w:hAnsi="Cambria Math"/>
                              </w:rPr>
                            </m:ctrlPr>
                          </m:sSubPr>
                          <m:e>
                            <m:r>
                              <w:rPr>
                                <w:rFonts w:ascii="Cambria Math" w:hAnsi="Cambria Math"/>
                              </w:rPr>
                              <m:t>S</m:t>
                            </m:r>
                          </m:e>
                          <m:sub>
                            <m:r>
                              <w:rPr>
                                <w:rFonts w:ascii="Cambria Math" w:hAnsi="Cambria Math"/>
                              </w:rPr>
                              <m:t>13</m:t>
                            </m:r>
                          </m:sub>
                        </m:sSub>
                      </m:e>
                    </m:mr>
                    <m:mr>
                      <m:e>
                        <m:sSub>
                          <m:sSubPr>
                            <m:ctrlPr>
                              <w:rPr>
                                <w:rFonts w:ascii="Cambria Math" w:hAnsi="Cambria Math"/>
                              </w:rPr>
                            </m:ctrlPr>
                          </m:sSubPr>
                          <m:e>
                            <m:r>
                              <w:rPr>
                                <w:rFonts w:ascii="Cambria Math" w:hAnsi="Cambria Math"/>
                              </w:rPr>
                              <m:t>S</m:t>
                            </m:r>
                          </m:e>
                          <m:sub>
                            <m:r>
                              <w:rPr>
                                <w:rFonts w:ascii="Cambria Math" w:hAnsi="Cambria Math"/>
                              </w:rPr>
                              <m:t>21</m:t>
                            </m:r>
                          </m:sub>
                        </m:sSub>
                      </m:e>
                    </m:mr>
                    <m:mr>
                      <m:e>
                        <m:sSub>
                          <m:sSubPr>
                            <m:ctrlPr>
                              <w:rPr>
                                <w:rFonts w:ascii="Cambria Math" w:hAnsi="Cambria Math"/>
                              </w:rPr>
                            </m:ctrlPr>
                          </m:sSubPr>
                          <m:e>
                            <m:r>
                              <w:rPr>
                                <w:rFonts w:ascii="Cambria Math" w:hAnsi="Cambria Math"/>
                              </w:rPr>
                              <m:t>S</m:t>
                            </m:r>
                          </m:e>
                          <m:sub>
                            <m:r>
                              <w:rPr>
                                <w:rFonts w:ascii="Cambria Math" w:hAnsi="Cambria Math"/>
                              </w:rPr>
                              <m:t>22</m:t>
                            </m:r>
                          </m:sub>
                        </m:sSub>
                      </m:e>
                    </m:mr>
                    <m:mr>
                      <m:e>
                        <m:sSub>
                          <m:sSubPr>
                            <m:ctrlPr>
                              <w:rPr>
                                <w:rFonts w:ascii="Cambria Math" w:hAnsi="Cambria Math"/>
                              </w:rPr>
                            </m:ctrlPr>
                          </m:sSubPr>
                          <m:e>
                            <m:r>
                              <w:rPr>
                                <w:rFonts w:ascii="Cambria Math" w:hAnsi="Cambria Math"/>
                              </w:rPr>
                              <m:t>S</m:t>
                            </m:r>
                          </m:e>
                          <m:sub>
                            <m:r>
                              <w:rPr>
                                <w:rFonts w:ascii="Cambria Math" w:hAnsi="Cambria Math"/>
                              </w:rPr>
                              <m:t>23</m:t>
                            </m:r>
                          </m:sub>
                        </m:sSub>
                      </m:e>
                    </m:mr>
                    <m:mr>
                      <m:e>
                        <m:sSub>
                          <m:sSubPr>
                            <m:ctrlPr>
                              <w:rPr>
                                <w:rFonts w:ascii="Cambria Math" w:hAnsi="Cambria Math"/>
                              </w:rPr>
                            </m:ctrlPr>
                          </m:sSubPr>
                          <m:e>
                            <m:r>
                              <w:rPr>
                                <w:rFonts w:ascii="Cambria Math" w:hAnsi="Cambria Math"/>
                              </w:rPr>
                              <m:t>S</m:t>
                            </m:r>
                          </m:e>
                          <m:sub>
                            <m:r>
                              <w:rPr>
                                <w:rFonts w:ascii="Cambria Math" w:hAnsi="Cambria Math"/>
                              </w:rPr>
                              <m:t>31</m:t>
                            </m:r>
                          </m:sub>
                        </m:sSub>
                      </m:e>
                    </m:mr>
                    <m:mr>
                      <m:e>
                        <m:sSub>
                          <m:sSubPr>
                            <m:ctrlPr>
                              <w:rPr>
                                <w:rFonts w:ascii="Cambria Math" w:hAnsi="Cambria Math"/>
                              </w:rPr>
                            </m:ctrlPr>
                          </m:sSubPr>
                          <m:e>
                            <m:r>
                              <w:rPr>
                                <w:rFonts w:ascii="Cambria Math" w:hAnsi="Cambria Math"/>
                              </w:rPr>
                              <m:t>S</m:t>
                            </m:r>
                          </m:e>
                          <m:sub>
                            <m:r>
                              <w:rPr>
                                <w:rFonts w:ascii="Cambria Math" w:hAnsi="Cambria Math"/>
                              </w:rPr>
                              <m:t>32</m:t>
                            </m:r>
                          </m:sub>
                        </m:sSub>
                      </m:e>
                    </m:mr>
                    <m:mr>
                      <m:e>
                        <m:sSub>
                          <m:sSubPr>
                            <m:ctrlPr>
                              <w:rPr>
                                <w:rFonts w:ascii="Cambria Math" w:hAnsi="Cambria Math"/>
                              </w:rPr>
                            </m:ctrlPr>
                          </m:sSubPr>
                          <m:e>
                            <m:r>
                              <w:rPr>
                                <w:rFonts w:ascii="Cambria Math" w:hAnsi="Cambria Math"/>
                              </w:rPr>
                              <m:t>S</m:t>
                            </m:r>
                          </m:e>
                          <m:sub>
                            <m:r>
                              <w:rPr>
                                <w:rFonts w:ascii="Cambria Math" w:hAnsi="Cambria Math"/>
                              </w:rPr>
                              <m:t>33</m:t>
                            </m:r>
                          </m:sub>
                        </m:sSub>
                      </m:e>
                    </m:mr>
                    <m:mr>
                      <m:e>
                        <m:sSub>
                          <m:sSubPr>
                            <m:ctrlPr>
                              <w:rPr>
                                <w:rFonts w:ascii="Cambria Math" w:hAnsi="Cambria Math"/>
                              </w:rPr>
                            </m:ctrlPr>
                          </m:sSubPr>
                          <m:e>
                            <m:r>
                              <w:rPr>
                                <w:rFonts w:ascii="Cambria Math" w:hAnsi="Cambria Math"/>
                              </w:rPr>
                              <m:t>S</m:t>
                            </m:r>
                          </m:e>
                          <m:sub>
                            <m:r>
                              <w:rPr>
                                <w:rFonts w:ascii="Cambria Math" w:hAnsi="Cambria Math"/>
                              </w:rPr>
                              <m:t>44</m:t>
                            </m:r>
                          </m:sub>
                        </m:sSub>
                      </m:e>
                    </m:mr>
                    <m:mr>
                      <m:e>
                        <m:sSub>
                          <m:sSubPr>
                            <m:ctrlPr>
                              <w:rPr>
                                <w:rFonts w:ascii="Cambria Math" w:hAnsi="Cambria Math"/>
                              </w:rPr>
                            </m:ctrlPr>
                          </m:sSubPr>
                          <m:e>
                            <m:r>
                              <w:rPr>
                                <w:rFonts w:ascii="Cambria Math" w:hAnsi="Cambria Math"/>
                              </w:rPr>
                              <m:t>S</m:t>
                            </m:r>
                          </m:e>
                          <m:sub>
                            <m:r>
                              <w:rPr>
                                <w:rFonts w:ascii="Cambria Math" w:hAnsi="Cambria Math"/>
                              </w:rPr>
                              <m:t>55</m:t>
                            </m:r>
                          </m:sub>
                        </m:sSub>
                      </m:e>
                    </m:mr>
                    <m:mr>
                      <m:e>
                        <m:sSub>
                          <m:sSubPr>
                            <m:ctrlPr>
                              <w:rPr>
                                <w:rFonts w:ascii="Cambria Math" w:hAnsi="Cambria Math"/>
                              </w:rPr>
                            </m:ctrlPr>
                          </m:sSubPr>
                          <m:e>
                            <m:r>
                              <w:rPr>
                                <w:rFonts w:ascii="Cambria Math" w:hAnsi="Cambria Math"/>
                              </w:rPr>
                              <m:t>S</m:t>
                            </m:r>
                          </m:e>
                          <m:sub>
                            <m:r>
                              <w:rPr>
                                <w:rFonts w:ascii="Cambria Math" w:hAnsi="Cambria Math"/>
                              </w:rPr>
                              <m:t>66</m:t>
                            </m:r>
                          </m:sub>
                        </m:sSub>
                      </m:e>
                    </m:mr>
                  </m:m>
                </m:e>
              </m:d>
              <m:r>
                <w:rPr>
                  <w:rFonts w:ascii="Cambria Math" w:hAnsi="Cambria Math"/>
                </w:rPr>
                <m:t>=</m:t>
              </m:r>
              <m:d>
                <m:dPr>
                  <m:ctrlPr>
                    <w:rPr>
                      <w:rFonts w:ascii="Cambria Math" w:hAnsi="Cambria Math"/>
                    </w:rPr>
                  </m:ctrlPr>
                </m:dPr>
                <m:e>
                  <m:m>
                    <m:mPr>
                      <m:mcs>
                        <m:mc>
                          <m:mcPr>
                            <m:count m:val="6"/>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1</m:t>
                                </m:r>
                              </m:sub>
                              <m:sup>
                                <m:r>
                                  <w:rPr>
                                    <w:rFonts w:ascii="Cambria Math" w:hAnsi="Cambria Math"/>
                                  </w:rPr>
                                  <m:t>2</m:t>
                                </m:r>
                              </m:sup>
                            </m:sSubSup>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3</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1</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2</m:t>
                                </m:r>
                              </m:sub>
                              <m:sup>
                                <m:r>
                                  <w:rPr>
                                    <w:rFonts w:ascii="Cambria Math" w:hAnsi="Cambria Math"/>
                                  </w:rPr>
                                  <m:t>2</m:t>
                                </m:r>
                              </m:sup>
                            </m:sSubSup>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1</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2</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1</m:t>
                        </m:r>
                      </m:e>
                      <m:e>
                        <m:r>
                          <w:rPr>
                            <w:rFonts w:ascii="Cambria Math" w:hAnsi="Cambria Math"/>
                          </w:rPr>
                          <m:t>0</m:t>
                        </m:r>
                      </m:e>
                      <m:e>
                        <m:r>
                          <w:rPr>
                            <w:rFonts w:ascii="Cambria Math" w:hAnsi="Cambria Math"/>
                          </w:rPr>
                          <m:t>0</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3</m:t>
                                </m:r>
                              </m:sub>
                              <m:sup>
                                <m:r>
                                  <w:rPr>
                                    <w:rFonts w:ascii="Cambria Math" w:hAnsi="Cambria Math"/>
                                  </w:rPr>
                                  <m:t>2</m:t>
                                </m:r>
                              </m:sup>
                            </m:sSubSup>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3</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3</m:t>
                                </m:r>
                              </m:sub>
                            </m:sSub>
                            <m:sSub>
                              <m:sSubPr>
                                <m:ctrlPr>
                                  <w:rPr>
                                    <w:rFonts w:ascii="Cambria Math" w:hAnsi="Cambria Math"/>
                                  </w:rPr>
                                </m:ctrlPr>
                              </m:sSubPr>
                              <m:e>
                                <m:r>
                                  <w:rPr>
                                    <w:rFonts w:ascii="Cambria Math" w:hAnsi="Cambria Math"/>
                                  </w:rPr>
                                  <m:t>m</m:t>
                                </m:r>
                              </m:e>
                              <m:sub>
                                <m:r>
                                  <w:rPr>
                                    <w:rFonts w:ascii="Cambria Math" w:hAnsi="Cambria Math"/>
                                  </w:rPr>
                                  <m:t>1</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r>
                      <m:e>
                        <m:r>
                          <w:rPr>
                            <w:rFonts w:ascii="Cambria Math" w:hAnsi="Cambria Math"/>
                          </w:rPr>
                          <m:t>0</m:t>
                        </m:r>
                      </m:e>
                      <m:e>
                        <m:r>
                          <w:rPr>
                            <w:rFonts w:ascii="Cambria Math" w:hAnsi="Cambria Math"/>
                          </w:rPr>
                          <m:t>0</m:t>
                        </m:r>
                      </m:e>
                      <m:e>
                        <m:r>
                          <w:rPr>
                            <w:rFonts w:ascii="Cambria Math" w:hAnsi="Cambria Math"/>
                          </w:rPr>
                          <m:t>1</m:t>
                        </m:r>
                      </m:e>
                      <m:e>
                        <m:r>
                          <m:rPr>
                            <m:lit/>
                            <m:nor/>
                          </m:rPr>
                          <w:rPr>
                            <w:rFonts w:ascii="Cambria Math" w:hAnsi="Cambria Math"/>
                          </w:rPr>
                          <m:t>ln</m:t>
                        </m:r>
                        <m:d>
                          <m:dPr>
                            <m:ctrlPr>
                              <w:rPr>
                                <w:rFonts w:ascii="Cambria Math" w:hAnsi="Cambria Math"/>
                              </w:rPr>
                            </m:ctrlPr>
                          </m:dPr>
                          <m:e>
                            <m:r>
                              <w:rPr>
                                <w:rFonts w:ascii="Cambria Math" w:hAnsi="Cambria Math"/>
                              </w:rPr>
                              <m:t>ρ</m:t>
                            </m:r>
                          </m:e>
                        </m:d>
                      </m:e>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2</m:t>
                                </m:r>
                              </m:sub>
                            </m:sSub>
                          </m:e>
                        </m:d>
                      </m:e>
                      <m:e>
                        <m:sSub>
                          <m:sSubPr>
                            <m:ctrlPr>
                              <w:rPr>
                                <w:rFonts w:ascii="Cambria Math" w:hAnsi="Cambria Math"/>
                              </w:rPr>
                            </m:ctrlPr>
                          </m:sSubPr>
                          <m:e>
                            <m:r>
                              <w:rPr>
                                <w:rFonts w:ascii="Cambria Math" w:hAnsi="Cambria Math"/>
                              </w:rPr>
                              <m:t>S</m:t>
                            </m:r>
                          </m:e>
                          <m:sub>
                            <m:r>
                              <w:rPr>
                                <w:rFonts w:ascii="Cambria Math" w:hAnsi="Cambria Math"/>
                              </w:rPr>
                              <m:t>g</m:t>
                            </m:r>
                          </m:sub>
                        </m:sSub>
                      </m:e>
                    </m:mr>
                  </m:m>
                </m:e>
              </m:d>
              <m:d>
                <m:dPr>
                  <m:ctrlPr>
                    <w:rPr>
                      <w:rFonts w:ascii="Cambria Math" w:hAnsi="Cambria Math"/>
                    </w:rPr>
                  </m:ctrlPr>
                </m:dPr>
                <m:e>
                  <m:m>
                    <m:mPr>
                      <m:mcs>
                        <m:mc>
                          <m:mcPr>
                            <m:count m:val="1"/>
                            <m:mcJc m:val="center"/>
                          </m:mcPr>
                        </m:mc>
                      </m:mcs>
                      <m:ctrlPr>
                        <w:rPr>
                          <w:rFonts w:ascii="Cambria Math" w:hAnsi="Cambria Math"/>
                        </w:rPr>
                      </m:ctrlPr>
                    </m:mPr>
                    <m:mr>
                      <m:e>
                        <m:r>
                          <m:rPr>
                            <m:lit/>
                            <m:nor/>
                          </m:rPr>
                          <w:rPr>
                            <w:rFonts w:ascii="Cambria Math" w:hAnsi="Cambria Math"/>
                          </w:rPr>
                          <m:t>ln</m:t>
                        </m:r>
                        <m:d>
                          <m:dPr>
                            <m:ctrlPr>
                              <w:rPr>
                                <w:rFonts w:ascii="Cambria Math" w:hAnsi="Cambria Math"/>
                              </w:rPr>
                            </m:ctrlPr>
                          </m:dPr>
                          <m:e>
                            <m:sSup>
                              <m:sSupPr>
                                <m:ctrlPr>
                                  <w:rPr>
                                    <w:rFonts w:ascii="Cambria Math" w:hAnsi="Cambria Math"/>
                                  </w:rPr>
                                </m:ctrlPr>
                              </m:sSupPr>
                              <m:e>
                                <m:r>
                                  <w:rPr>
                                    <w:rFonts w:ascii="Cambria Math" w:hAnsi="Cambria Math"/>
                                  </w:rPr>
                                  <m:t>λ</m:t>
                                </m:r>
                              </m:e>
                              <m:sup/>
                            </m:sSup>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0</m:t>
                                </m:r>
                              </m:sub>
                            </m:sSub>
                            <m:r>
                              <w:rPr>
                                <w:rFonts w:ascii="Cambria Math" w:hAnsi="Cambria Math"/>
                              </w:rPr>
                              <m:t>'</m:t>
                            </m:r>
                          </m:e>
                        </m:d>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0</m:t>
                                </m:r>
                              </m:sub>
                            </m:sSub>
                          </m:e>
                        </m:d>
                      </m:e>
                    </m:mr>
                    <m:mr>
                      <m:e>
                        <m:r>
                          <w:rPr>
                            <w:rFonts w:ascii="Cambria Math" w:hAnsi="Cambria Math"/>
                          </w:rPr>
                          <m:t>k</m:t>
                        </m:r>
                      </m:e>
                    </m:mr>
                    <m:mr>
                      <m:e>
                        <m:r>
                          <w:rPr>
                            <w:rFonts w:ascii="Cambria Math" w:hAnsi="Cambria Math"/>
                          </w:rPr>
                          <m:t>l</m:t>
                        </m:r>
                      </m:e>
                    </m:mr>
                    <m:mr>
                      <m:e>
                        <m:r>
                          <m:rPr>
                            <m:lit/>
                            <m:nor/>
                          </m:rP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β</m:t>
                                </m:r>
                              </m:e>
                              <m:sub>
                                <m:sSub>
                                  <m:sSubPr>
                                    <m:ctrlPr>
                                      <w:rPr>
                                        <w:rFonts w:ascii="Cambria Math" w:hAnsi="Cambria Math"/>
                                      </w:rPr>
                                    </m:ctrlPr>
                                  </m:sSubPr>
                                  <m:e>
                                    <m:r>
                                      <w:rPr>
                                        <w:rFonts w:ascii="Cambria Math" w:hAnsi="Cambria Math"/>
                                      </w:rPr>
                                      <m:t>S</m:t>
                                    </m:r>
                                  </m:e>
                                  <m:sub>
                                    <m:r>
                                      <w:rPr>
                                        <w:rFonts w:ascii="Cambria Math" w:hAnsi="Cambria Math"/>
                                      </w:rPr>
                                      <m:t>g</m:t>
                                    </m:r>
                                  </m:sub>
                                </m:sSub>
                              </m:sub>
                            </m:sSub>
                          </m:e>
                        </m:d>
                      </m:e>
                    </m:mr>
                  </m:m>
                </m:e>
              </m:d>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ϵ</m:t>
                            </m:r>
                          </m:e>
                          <m:sub>
                            <m:r>
                              <w:rPr>
                                <w:rFonts w:ascii="Cambria Math" w:hAnsi="Cambria Math"/>
                              </w:rPr>
                              <m:t>1</m:t>
                            </m:r>
                          </m:sub>
                        </m:sSub>
                      </m:e>
                    </m:mr>
                    <m:mr>
                      <m:e>
                        <m:sSub>
                          <m:sSubPr>
                            <m:ctrlPr>
                              <w:rPr>
                                <w:rFonts w:ascii="Cambria Math" w:hAnsi="Cambria Math"/>
                              </w:rPr>
                            </m:ctrlPr>
                          </m:sSubPr>
                          <m:e>
                            <m:r>
                              <w:rPr>
                                <w:rFonts w:ascii="Cambria Math" w:hAnsi="Cambria Math"/>
                              </w:rPr>
                              <m:t>ϵ</m:t>
                            </m:r>
                          </m:e>
                          <m:sub>
                            <m:r>
                              <w:rPr>
                                <w:rFonts w:ascii="Cambria Math" w:hAnsi="Cambria Math"/>
                              </w:rPr>
                              <m:t>2</m:t>
                            </m:r>
                          </m:sub>
                        </m:sSub>
                      </m:e>
                    </m:mr>
                    <m:mr>
                      <m:e>
                        <m:sSub>
                          <m:sSubPr>
                            <m:ctrlPr>
                              <w:rPr>
                                <w:rFonts w:ascii="Cambria Math" w:hAnsi="Cambria Math"/>
                              </w:rPr>
                            </m:ctrlPr>
                          </m:sSubPr>
                          <m:e>
                            <m:r>
                              <w:rPr>
                                <w:rFonts w:ascii="Cambria Math" w:hAnsi="Cambria Math"/>
                              </w:rPr>
                              <m:t>ϵ</m:t>
                            </m:r>
                          </m:e>
                          <m:sub>
                            <m:r>
                              <w:rPr>
                                <w:rFonts w:ascii="Cambria Math" w:hAnsi="Cambria Math"/>
                              </w:rPr>
                              <m:t>3</m:t>
                            </m:r>
                          </m:sub>
                        </m:sSub>
                      </m:e>
                    </m:mr>
                    <m:mr>
                      <m:e>
                        <m:sSub>
                          <m:sSubPr>
                            <m:ctrlPr>
                              <w:rPr>
                                <w:rFonts w:ascii="Cambria Math" w:hAnsi="Cambria Math"/>
                              </w:rPr>
                            </m:ctrlPr>
                          </m:sSubPr>
                          <m:e>
                            <m:r>
                              <w:rPr>
                                <w:rFonts w:ascii="Cambria Math" w:hAnsi="Cambria Math"/>
                              </w:rPr>
                              <m:t>ϵ</m:t>
                            </m:r>
                          </m:e>
                          <m:sub>
                            <m:r>
                              <w:rPr>
                                <w:rFonts w:ascii="Cambria Math" w:hAnsi="Cambria Math"/>
                              </w:rPr>
                              <m:t>4</m:t>
                            </m:r>
                          </m:sub>
                        </m:sSub>
                      </m:e>
                    </m:mr>
                    <m:mr>
                      <m:e>
                        <m:sSub>
                          <m:sSubPr>
                            <m:ctrlPr>
                              <w:rPr>
                                <w:rFonts w:ascii="Cambria Math" w:hAnsi="Cambria Math"/>
                              </w:rPr>
                            </m:ctrlPr>
                          </m:sSubPr>
                          <m:e>
                            <m:r>
                              <w:rPr>
                                <w:rFonts w:ascii="Cambria Math" w:hAnsi="Cambria Math"/>
                              </w:rPr>
                              <m:t>ϵ</m:t>
                            </m:r>
                          </m:e>
                          <m:sub>
                            <m:r>
                              <w:rPr>
                                <w:rFonts w:ascii="Cambria Math" w:hAnsi="Cambria Math"/>
                              </w:rPr>
                              <m:t>5</m:t>
                            </m:r>
                          </m:sub>
                        </m:sSub>
                      </m:e>
                    </m:mr>
                    <m:mr>
                      <m:e>
                        <m:sSub>
                          <m:sSubPr>
                            <m:ctrlPr>
                              <w:rPr>
                                <w:rFonts w:ascii="Cambria Math" w:hAnsi="Cambria Math"/>
                              </w:rPr>
                            </m:ctrlPr>
                          </m:sSubPr>
                          <m:e>
                            <m:r>
                              <w:rPr>
                                <w:rFonts w:ascii="Cambria Math" w:hAnsi="Cambria Math"/>
                              </w:rPr>
                              <m:t>ϵ</m:t>
                            </m:r>
                          </m:e>
                          <m:sub>
                            <m:r>
                              <w:rPr>
                                <w:rFonts w:ascii="Cambria Math" w:hAnsi="Cambria Math"/>
                              </w:rPr>
                              <m:t>6</m:t>
                            </m:r>
                          </m:sub>
                        </m:sSub>
                      </m:e>
                    </m:mr>
                    <m:mr>
                      <m:e>
                        <m:sSub>
                          <m:sSubPr>
                            <m:ctrlPr>
                              <w:rPr>
                                <w:rFonts w:ascii="Cambria Math" w:hAnsi="Cambria Math"/>
                              </w:rPr>
                            </m:ctrlPr>
                          </m:sSubPr>
                          <m:e>
                            <m:r>
                              <w:rPr>
                                <w:rFonts w:ascii="Cambria Math" w:hAnsi="Cambria Math"/>
                              </w:rPr>
                              <m:t>ϵ</m:t>
                            </m:r>
                          </m:e>
                          <m:sub>
                            <m:r>
                              <w:rPr>
                                <w:rFonts w:ascii="Cambria Math" w:hAnsi="Cambria Math"/>
                              </w:rPr>
                              <m:t>7</m:t>
                            </m:r>
                          </m:sub>
                        </m:sSub>
                      </m:e>
                    </m:mr>
                    <m:mr>
                      <m:e>
                        <m:sSub>
                          <m:sSubPr>
                            <m:ctrlPr>
                              <w:rPr>
                                <w:rFonts w:ascii="Cambria Math" w:hAnsi="Cambria Math"/>
                              </w:rPr>
                            </m:ctrlPr>
                          </m:sSubPr>
                          <m:e>
                            <m:r>
                              <w:rPr>
                                <w:rFonts w:ascii="Cambria Math" w:hAnsi="Cambria Math"/>
                              </w:rPr>
                              <m:t>ϵ</m:t>
                            </m:r>
                          </m:e>
                          <m:sub>
                            <m:r>
                              <w:rPr>
                                <w:rFonts w:ascii="Cambria Math" w:hAnsi="Cambria Math"/>
                              </w:rPr>
                              <m:t>8</m:t>
                            </m:r>
                          </m:sub>
                        </m:sSub>
                      </m:e>
                    </m:mr>
                    <m:mr>
                      <m:e>
                        <m:sSub>
                          <m:sSubPr>
                            <m:ctrlPr>
                              <w:rPr>
                                <w:rFonts w:ascii="Cambria Math" w:hAnsi="Cambria Math"/>
                              </w:rPr>
                            </m:ctrlPr>
                          </m:sSubPr>
                          <m:e>
                            <m:r>
                              <w:rPr>
                                <w:rFonts w:ascii="Cambria Math" w:hAnsi="Cambria Math"/>
                              </w:rPr>
                              <m:t>ϵ</m:t>
                            </m:r>
                          </m:e>
                          <m:sub>
                            <m:r>
                              <w:rPr>
                                <w:rFonts w:ascii="Cambria Math" w:hAnsi="Cambria Math"/>
                              </w:rPr>
                              <m:t>9</m:t>
                            </m:r>
                          </m:sub>
                        </m:sSub>
                      </m:e>
                    </m:mr>
                    <m:mr>
                      <m:e>
                        <m:sSub>
                          <m:sSubPr>
                            <m:ctrlPr>
                              <w:rPr>
                                <w:rFonts w:ascii="Cambria Math" w:hAnsi="Cambria Math"/>
                              </w:rPr>
                            </m:ctrlPr>
                          </m:sSubPr>
                          <m:e>
                            <m:r>
                              <w:rPr>
                                <w:rFonts w:ascii="Cambria Math" w:hAnsi="Cambria Math"/>
                              </w:rPr>
                              <m:t>ϵ</m:t>
                            </m:r>
                          </m:e>
                          <m:sub>
                            <m:r>
                              <w:rPr>
                                <w:rFonts w:ascii="Cambria Math" w:hAnsi="Cambria Math"/>
                              </w:rPr>
                              <m:t>10</m:t>
                            </m:r>
                          </m:sub>
                        </m:sSub>
                      </m:e>
                    </m:mr>
                    <m:mr>
                      <m:e>
                        <m:sSub>
                          <m:sSubPr>
                            <m:ctrlPr>
                              <w:rPr>
                                <w:rFonts w:ascii="Cambria Math" w:hAnsi="Cambria Math"/>
                              </w:rPr>
                            </m:ctrlPr>
                          </m:sSubPr>
                          <m:e>
                            <m:r>
                              <w:rPr>
                                <w:rFonts w:ascii="Cambria Math" w:hAnsi="Cambria Math"/>
                              </w:rPr>
                              <m:t>ϵ</m:t>
                            </m:r>
                          </m:e>
                          <m:sub>
                            <m:r>
                              <w:rPr>
                                <w:rFonts w:ascii="Cambria Math" w:hAnsi="Cambria Math"/>
                              </w:rPr>
                              <m:t>11</m:t>
                            </m:r>
                          </m:sub>
                        </m:sSub>
                      </m:e>
                    </m:mr>
                    <m:mr>
                      <m:e>
                        <m:sSub>
                          <m:sSubPr>
                            <m:ctrlPr>
                              <w:rPr>
                                <w:rFonts w:ascii="Cambria Math" w:hAnsi="Cambria Math"/>
                              </w:rPr>
                            </m:ctrlPr>
                          </m:sSubPr>
                          <m:e>
                            <m:r>
                              <w:rPr>
                                <w:rFonts w:ascii="Cambria Math" w:hAnsi="Cambria Math"/>
                              </w:rPr>
                              <m:t>ϵ</m:t>
                            </m:r>
                          </m:e>
                          <m:sub>
                            <m:r>
                              <w:rPr>
                                <w:rFonts w:ascii="Cambria Math" w:hAnsi="Cambria Math"/>
                              </w:rPr>
                              <m:t>12</m:t>
                            </m:r>
                          </m:sub>
                        </m:sSub>
                      </m:e>
                    </m:mr>
                  </m:m>
                </m:e>
              </m:d>
            </m:e>
          </m:mr>
        </m:m>
      </m:oMath>
      <w:r>
        <w:tab/>
        <w:t>(13)</w:t>
      </w:r>
    </w:p>
    <w:p w14:paraId="4DF444D1" w14:textId="77777777" w:rsidR="00D61B80" w:rsidRDefault="00D00DF8">
      <w:pPr>
        <w:pStyle w:val="FirstParagraph"/>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g</m:t>
            </m:r>
          </m:sub>
        </m:sSub>
      </m:oMath>
      <w:r>
        <w:t xml:space="preserve"> is coded using a summation constrain (Fox 2016), meaning, </w:t>
      </w:r>
      <m:oMath>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=-1</m:t>
        </m:r>
      </m:oMath>
      <w:r>
        <w:t xml:space="preserve"> for the healthy group and </w:t>
      </w:r>
      <m:oMath>
        <m:sSub>
          <m:sSubPr>
            <m:ctrlPr>
              <w:rPr>
                <w:rFonts w:ascii="Cambria Math" w:hAnsi="Cambria Math"/>
              </w:rPr>
            </m:ctrlPr>
          </m:sSubPr>
          <m:e>
            <m:r>
              <w:rPr>
                <w:rFonts w:ascii="Cambria Math" w:hAnsi="Cambria Math"/>
              </w:rPr>
              <m:t>S</m:t>
            </m:r>
          </m:e>
          <m:sub>
            <m:r>
              <w:rPr>
                <w:rFonts w:ascii="Cambria Math" w:hAnsi="Cambria Math"/>
              </w:rPr>
              <m:t>g</m:t>
            </m:r>
          </m:sub>
        </m:sSub>
        <m:r>
          <w:rPr>
            <w:rFonts w:ascii="Cambria Math" w:hAnsi="Cambria Math"/>
          </w:rPr>
          <m:t>=1</m:t>
        </m:r>
      </m:oMath>
      <w:r>
        <w:t xml:space="preserve"> for the OI group. This model is adapted into a linear mixed-effect model to analyze the relation between </w:t>
      </w:r>
      <w:proofErr w:type="spellStart"/>
      <w:r>
        <w:t>tBMD</w:t>
      </w:r>
      <w:proofErr w:type="spellEnd"/>
      <w:r>
        <w:t xml:space="preserve"> and BV/TV and the effect of the group.</w:t>
      </w:r>
    </w:p>
    <w:p w14:paraId="2F00F558" w14:textId="77777777" w:rsidR="00D61B80" w:rsidRDefault="00D00DF8">
      <w:pPr>
        <w:pStyle w:val="Textkrper"/>
        <w:tabs>
          <w:tab w:val="left" w:pos="2880"/>
          <w:tab w:val="left" w:pos="8179"/>
        </w:tabs>
      </w:pPr>
      <w:r>
        <w:tab/>
      </w:r>
      <m:oMath>
        <m:m>
          <m:mPr>
            <m:mcs>
              <m:mc>
                <m:mcPr>
                  <m:count m:val="1"/>
                  <m:mcJc m:val="center"/>
                </m:mcPr>
              </m:mc>
            </m:mcs>
            <m:ctrlPr>
              <w:rPr>
                <w:rFonts w:ascii="Cambria Math" w:hAnsi="Cambria Math"/>
              </w:rPr>
            </m:ctrlPr>
          </m:mPr>
          <m:mr>
            <m:e>
              <w:proofErr w:type="spellStart"/>
              <m:r>
                <m:rPr>
                  <m:lit/>
                  <m:nor/>
                </m:rPr>
                <w:rPr>
                  <w:rFonts w:ascii="Cambria Math" w:hAnsi="Cambria Math"/>
                </w:rPr>
                <m:t>tBMD</m:t>
              </m:r>
              <w:proofErr w:type="spellEn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ρ</m:t>
                        </m:r>
                      </m:e>
                      <m:e>
                        <m:sSub>
                          <m:sSubPr>
                            <m:ctrlPr>
                              <w:rPr>
                                <w:rFonts w:ascii="Cambria Math" w:hAnsi="Cambria Math"/>
                              </w:rPr>
                            </m:ctrlPr>
                          </m:sSubPr>
                          <m:e>
                            <m:r>
                              <w:rPr>
                                <w:rFonts w:ascii="Cambria Math" w:hAnsi="Cambria Math"/>
                              </w:rPr>
                              <m:t>S</m:t>
                            </m:r>
                          </m:e>
                          <m:sub>
                            <m:r>
                              <w:rPr>
                                <w:rFonts w:ascii="Cambria Math" w:hAnsi="Cambria Math"/>
                              </w:rPr>
                              <m:t>g</m:t>
                            </m:r>
                          </m:sub>
                        </m:sSub>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1</m:t>
                            </m:r>
                          </m:sub>
                        </m:sSub>
                      </m:e>
                    </m:mr>
                    <m:mr>
                      <m:e>
                        <m:sSub>
                          <m:sSubPr>
                            <m:ctrlPr>
                              <w:rPr>
                                <w:rFonts w:ascii="Cambria Math" w:hAnsi="Cambria Math"/>
                              </w:rPr>
                            </m:ctrlPr>
                          </m:sSubPr>
                          <m:e>
                            <m:r>
                              <w:rPr>
                                <w:rFonts w:ascii="Cambria Math" w:hAnsi="Cambria Math"/>
                              </w:rPr>
                              <m:t>β</m:t>
                            </m:r>
                          </m:e>
                          <m:sub>
                            <m:r>
                              <w:rPr>
                                <w:rFonts w:ascii="Cambria Math" w:hAnsi="Cambria Math"/>
                              </w:rPr>
                              <m:t>2</m:t>
                            </m:r>
                          </m:sub>
                        </m:sSub>
                      </m:e>
                    </m:mr>
                    <m:mr>
                      <m:e>
                        <m:sSub>
                          <m:sSubPr>
                            <m:ctrlPr>
                              <w:rPr>
                                <w:rFonts w:ascii="Cambria Math" w:hAnsi="Cambria Math"/>
                              </w:rPr>
                            </m:ctrlPr>
                          </m:sSubPr>
                          <m:e>
                            <m:r>
                              <w:rPr>
                                <w:rFonts w:ascii="Cambria Math" w:hAnsi="Cambria Math"/>
                              </w:rPr>
                              <m:t>β</m:t>
                            </m:r>
                          </m:e>
                          <m:sub>
                            <m:r>
                              <w:rPr>
                                <w:rFonts w:ascii="Cambria Math" w:hAnsi="Cambria Math"/>
                              </w:rPr>
                              <m:t>3</m:t>
                            </m:r>
                          </m:sub>
                        </m:sSub>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1</m:t>
                        </m:r>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δ</m:t>
                            </m:r>
                          </m:e>
                          <m:sub>
                            <m:r>
                              <w:rPr>
                                <w:rFonts w:ascii="Cambria Math" w:hAnsi="Cambria Math"/>
                              </w:rPr>
                              <m:t>1</m:t>
                            </m:r>
                          </m:sub>
                        </m:sSub>
                      </m:e>
                    </m:mr>
                    <m:mr>
                      <m:e>
                        <m:sSub>
                          <m:sSubPr>
                            <m:ctrlPr>
                              <w:rPr>
                                <w:rFonts w:ascii="Cambria Math" w:hAnsi="Cambria Math"/>
                              </w:rPr>
                            </m:ctrlPr>
                          </m:sSubPr>
                          <m:e>
                            <m:r>
                              <w:rPr>
                                <w:rFonts w:ascii="Cambria Math" w:hAnsi="Cambria Math"/>
                              </w:rPr>
                              <m:t>δ</m:t>
                            </m:r>
                          </m:e>
                          <m:sub>
                            <m:r>
                              <w:rPr>
                                <w:rFonts w:ascii="Cambria Math" w:hAnsi="Cambria Math"/>
                              </w:rPr>
                              <m:t>2</m:t>
                            </m:r>
                          </m:sub>
                        </m:sSub>
                      </m:e>
                    </m:mr>
                  </m:m>
                </m:e>
              </m:d>
              <m:r>
                <w:rPr>
                  <w:rFonts w:ascii="Cambria Math" w:hAnsi="Cambria Math"/>
                </w:rPr>
                <m:t>+ϵ</m:t>
              </m:r>
            </m:e>
          </m:mr>
        </m:m>
      </m:oMath>
      <w:r>
        <w:tab/>
        <w:t>(14)</w:t>
      </w:r>
    </w:p>
    <w:p w14:paraId="52D10EA1" w14:textId="77777777" w:rsidR="00D61B80" w:rsidRDefault="00D00DF8">
      <w:pPr>
        <w:pStyle w:val="FirstParagraph"/>
        <w:jc w:val="both"/>
      </w:pPr>
      <w:r>
        <w:t xml:space="preserve">Where </w:t>
      </w:r>
      <m:oMath>
        <m:sSub>
          <m:sSubPr>
            <m:ctrlPr>
              <w:rPr>
                <w:rFonts w:ascii="Cambria Math" w:hAnsi="Cambria Math"/>
              </w:rPr>
            </m:ctrlPr>
          </m:sSubPr>
          <m:e>
            <m:r>
              <w:rPr>
                <w:rFonts w:ascii="Cambria Math" w:hAnsi="Cambria Math"/>
              </w:rPr>
              <m:t>δ</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δ</m:t>
            </m:r>
          </m:e>
          <m:sub>
            <m:r>
              <w:rPr>
                <w:rFonts w:ascii="Cambria Math" w:hAnsi="Cambria Math"/>
              </w:rPr>
              <m:t>2</m:t>
            </m:r>
          </m:sub>
        </m:sSub>
      </m:oMath>
      <w:r>
        <w:t xml:space="preserve"> represent the intercept and the slope for each different individual respectively. To test the hypothesis of no interaction between the BV/TV and the group, </w:t>
      </w:r>
      <w:proofErr w:type="gramStart"/>
      <w:r>
        <w:t>i.e.</w:t>
      </w:r>
      <w:proofErr w:type="gramEnd"/>
      <w:r>
        <w:t xml:space="preserve"> the group has no significant influence on the tBMD versus BV/TV slope, the previous model was modified to add the interaction regressor.</w:t>
      </w:r>
    </w:p>
    <w:p w14:paraId="392B1247" w14:textId="77777777" w:rsidR="00D61B80" w:rsidRDefault="00D00DF8">
      <w:pPr>
        <w:pStyle w:val="Textkrper"/>
        <w:tabs>
          <w:tab w:val="left" w:pos="2520"/>
          <w:tab w:val="left" w:pos="8179"/>
        </w:tabs>
      </w:pPr>
      <w:r>
        <w:tab/>
      </w:r>
      <m:oMath>
        <m:m>
          <m:mPr>
            <m:mcs>
              <m:mc>
                <m:mcPr>
                  <m:count m:val="1"/>
                  <m:mcJc m:val="center"/>
                </m:mcPr>
              </m:mc>
            </m:mcs>
            <m:ctrlPr>
              <w:rPr>
                <w:rFonts w:ascii="Cambria Math" w:hAnsi="Cambria Math"/>
              </w:rPr>
            </m:ctrlPr>
          </m:mPr>
          <m:mr>
            <m:e>
              <w:proofErr w:type="spellStart"/>
              <m:r>
                <m:rPr>
                  <m:lit/>
                  <m:nor/>
                </m:rPr>
                <w:rPr>
                  <w:rFonts w:ascii="Cambria Math" w:hAnsi="Cambria Math"/>
                </w:rPr>
                <m:t>tBMD</m:t>
              </m:r>
              <w:proofErr w:type="spellEnd"/>
              <m: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ρ</m:t>
                        </m:r>
                      </m:e>
                      <m:e>
                        <m:sSub>
                          <m:sSubPr>
                            <m:ctrlPr>
                              <w:rPr>
                                <w:rFonts w:ascii="Cambria Math" w:hAnsi="Cambria Math"/>
                              </w:rPr>
                            </m:ctrlPr>
                          </m:sSubPr>
                          <m:e>
                            <m:r>
                              <w:rPr>
                                <w:rFonts w:ascii="Cambria Math" w:hAnsi="Cambria Math"/>
                              </w:rPr>
                              <m:t>S</m:t>
                            </m:r>
                          </m:e>
                          <m:sub>
                            <m:r>
                              <w:rPr>
                                <w:rFonts w:ascii="Cambria Math" w:hAnsi="Cambria Math"/>
                              </w:rPr>
                              <m:t>g</m:t>
                            </m:r>
                          </m:sub>
                        </m:sSub>
                      </m:e>
                      <m:e>
                        <m:r>
                          <w:rPr>
                            <w:rFonts w:ascii="Cambria Math" w:hAnsi="Cambria Math"/>
                          </w:rPr>
                          <m:t>ρ</m:t>
                        </m:r>
                        <m:sSub>
                          <m:sSubPr>
                            <m:ctrlPr>
                              <w:rPr>
                                <w:rFonts w:ascii="Cambria Math" w:hAnsi="Cambria Math"/>
                              </w:rPr>
                            </m:ctrlPr>
                          </m:sSubPr>
                          <m:e>
                            <m:r>
                              <w:rPr>
                                <w:rFonts w:ascii="Cambria Math" w:hAnsi="Cambria Math"/>
                              </w:rPr>
                              <m:t>S</m:t>
                            </m:r>
                          </m:e>
                          <m:sub>
                            <m:r>
                              <w:rPr>
                                <w:rFonts w:ascii="Cambria Math" w:hAnsi="Cambria Math"/>
                              </w:rPr>
                              <m:t>g</m:t>
                            </m:r>
                          </m:sub>
                        </m:sSub>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1</m:t>
                            </m:r>
                          </m:sub>
                        </m:sSub>
                      </m:e>
                    </m:mr>
                    <m:mr>
                      <m:e>
                        <m:sSub>
                          <m:sSubPr>
                            <m:ctrlPr>
                              <w:rPr>
                                <w:rFonts w:ascii="Cambria Math" w:hAnsi="Cambria Math"/>
                              </w:rPr>
                            </m:ctrlPr>
                          </m:sSubPr>
                          <m:e>
                            <m:r>
                              <w:rPr>
                                <w:rFonts w:ascii="Cambria Math" w:hAnsi="Cambria Math"/>
                              </w:rPr>
                              <m:t>β</m:t>
                            </m:r>
                          </m:e>
                          <m:sub>
                            <m:r>
                              <w:rPr>
                                <w:rFonts w:ascii="Cambria Math" w:hAnsi="Cambria Math"/>
                              </w:rPr>
                              <m:t>2</m:t>
                            </m:r>
                          </m:sub>
                        </m:sSub>
                      </m:e>
                    </m:mr>
                    <m:mr>
                      <m:e>
                        <m:sSub>
                          <m:sSubPr>
                            <m:ctrlPr>
                              <w:rPr>
                                <w:rFonts w:ascii="Cambria Math" w:hAnsi="Cambria Math"/>
                              </w:rPr>
                            </m:ctrlPr>
                          </m:sSubPr>
                          <m:e>
                            <m:r>
                              <w:rPr>
                                <w:rFonts w:ascii="Cambria Math" w:hAnsi="Cambria Math"/>
                              </w:rPr>
                              <m:t>β</m:t>
                            </m:r>
                          </m:e>
                          <m:sub>
                            <m:r>
                              <w:rPr>
                                <w:rFonts w:ascii="Cambria Math" w:hAnsi="Cambria Math"/>
                              </w:rPr>
                              <m:t>3</m:t>
                            </m:r>
                          </m:sub>
                        </m:sSub>
                      </m:e>
                    </m:mr>
                    <m:mr>
                      <m:e>
                        <m:sSub>
                          <m:sSubPr>
                            <m:ctrlPr>
                              <w:rPr>
                                <w:rFonts w:ascii="Cambria Math" w:hAnsi="Cambria Math"/>
                              </w:rPr>
                            </m:ctrlPr>
                          </m:sSubPr>
                          <m:e>
                            <m:r>
                              <w:rPr>
                                <w:rFonts w:ascii="Cambria Math" w:hAnsi="Cambria Math"/>
                              </w:rPr>
                              <m:t>β</m:t>
                            </m:r>
                          </m:e>
                          <m:sub>
                            <m:r>
                              <w:rPr>
                                <w:rFonts w:ascii="Cambria Math" w:hAnsi="Cambria Math"/>
                              </w:rPr>
                              <m:t>4</m:t>
                            </m:r>
                          </m:sub>
                        </m:sSub>
                      </m:e>
                    </m:mr>
                  </m:m>
                </m:e>
              </m:d>
              <m: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1</m:t>
                        </m:r>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δ</m:t>
                            </m:r>
                          </m:e>
                          <m:sub>
                            <m:r>
                              <w:rPr>
                                <w:rFonts w:ascii="Cambria Math" w:hAnsi="Cambria Math"/>
                              </w:rPr>
                              <m:t>1</m:t>
                            </m:r>
                          </m:sub>
                        </m:sSub>
                      </m:e>
                    </m:mr>
                    <m:mr>
                      <m:e>
                        <m:sSub>
                          <m:sSubPr>
                            <m:ctrlPr>
                              <w:rPr>
                                <w:rFonts w:ascii="Cambria Math" w:hAnsi="Cambria Math"/>
                              </w:rPr>
                            </m:ctrlPr>
                          </m:sSubPr>
                          <m:e>
                            <m:r>
                              <w:rPr>
                                <w:rFonts w:ascii="Cambria Math" w:hAnsi="Cambria Math"/>
                              </w:rPr>
                              <m:t>δ</m:t>
                            </m:r>
                          </m:e>
                          <m:sub>
                            <m:r>
                              <w:rPr>
                                <w:rFonts w:ascii="Cambria Math" w:hAnsi="Cambria Math"/>
                              </w:rPr>
                              <m:t>2</m:t>
                            </m:r>
                          </m:sub>
                        </m:sSub>
                      </m:e>
                    </m:mr>
                  </m:m>
                </m:e>
              </m:d>
              <m:r>
                <w:rPr>
                  <w:rFonts w:ascii="Cambria Math" w:hAnsi="Cambria Math"/>
                </w:rPr>
                <m:t>+ϵ</m:t>
              </m:r>
            </m:e>
          </m:mr>
        </m:m>
      </m:oMath>
      <w:bookmarkStart w:id="276" w:name="A1"/>
      <w:bookmarkEnd w:id="276"/>
      <w:r>
        <w:tab/>
        <w:t>(15)</w:t>
      </w:r>
    </w:p>
    <w:p w14:paraId="4468F4D3" w14:textId="77777777" w:rsidR="00D61B80" w:rsidRDefault="00D00DF8">
      <w:pPr>
        <w:pStyle w:val="berschrift1"/>
        <w:numPr>
          <w:ilvl w:val="0"/>
          <w:numId w:val="0"/>
        </w:numPr>
        <w:ind w:left="754"/>
      </w:pPr>
      <w:r>
        <w:br w:type="page"/>
      </w:r>
    </w:p>
    <w:p w14:paraId="098523FD" w14:textId="77777777" w:rsidR="00D61B80" w:rsidRDefault="00D00DF8">
      <w:pPr>
        <w:pStyle w:val="Titre"/>
      </w:pPr>
      <w:r>
        <w:lastRenderedPageBreak/>
        <w:t>Extreme ROI Examples</w:t>
      </w:r>
    </w:p>
    <w:p w14:paraId="53C25283" w14:textId="77777777" w:rsidR="00D61B80" w:rsidRDefault="00D00DF8">
      <w:pPr>
        <w:pStyle w:val="ImageCaption"/>
        <w:jc w:val="center"/>
      </w:pPr>
      <w:r>
        <w:rPr>
          <w:noProof/>
        </w:rPr>
        <w:drawing>
          <wp:inline distT="0" distB="0" distL="0" distR="0" wp14:anchorId="03E41D5F" wp14:editId="6147898B">
            <wp:extent cx="2674620" cy="2066290"/>
            <wp:effectExtent l="0" t="0" r="0" b="0"/>
            <wp:docPr id="15"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image"/>
                    <pic:cNvPicPr>
                      <a:picLocks noChangeAspect="1" noChangeArrowheads="1"/>
                    </pic:cNvPicPr>
                  </pic:nvPicPr>
                  <pic:blipFill>
                    <a:blip r:embed="rId23"/>
                    <a:stretch>
                      <a:fillRect/>
                    </a:stretch>
                  </pic:blipFill>
                  <pic:spPr bwMode="auto">
                    <a:xfrm>
                      <a:off x="0" y="0"/>
                      <a:ext cx="2674620" cy="2066290"/>
                    </a:xfrm>
                    <a:prstGeom prst="rect">
                      <a:avLst/>
                    </a:prstGeom>
                  </pic:spPr>
                </pic:pic>
              </a:graphicData>
            </a:graphic>
          </wp:inline>
        </w:drawing>
      </w:r>
      <w:r>
        <w:t xml:space="preserve"> </w:t>
      </w:r>
      <w:r>
        <w:rPr>
          <w:noProof/>
        </w:rPr>
        <w:drawing>
          <wp:inline distT="0" distB="0" distL="0" distR="0" wp14:anchorId="10749701" wp14:editId="63D1BE5A">
            <wp:extent cx="2674620" cy="2066290"/>
            <wp:effectExtent l="0" t="0" r="0" b="0"/>
            <wp:docPr id="16"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image"/>
                    <pic:cNvPicPr>
                      <a:picLocks noChangeAspect="1" noChangeArrowheads="1"/>
                    </pic:cNvPicPr>
                  </pic:nvPicPr>
                  <pic:blipFill>
                    <a:blip r:embed="rId24"/>
                    <a:stretch>
                      <a:fillRect/>
                    </a:stretch>
                  </pic:blipFill>
                  <pic:spPr bwMode="auto">
                    <a:xfrm>
                      <a:off x="0" y="0"/>
                      <a:ext cx="2674620" cy="2066290"/>
                    </a:xfrm>
                    <a:prstGeom prst="rect">
                      <a:avLst/>
                    </a:prstGeom>
                  </pic:spPr>
                </pic:pic>
              </a:graphicData>
            </a:graphic>
          </wp:inline>
        </w:drawing>
      </w:r>
      <w:r>
        <w:br/>
      </w:r>
      <w:bookmarkStart w:id="277" w:name="A2_MaxBVTV"/>
      <w:r>
        <w:rPr>
          <w:b/>
          <w:bCs/>
        </w:rPr>
        <w:t>Figure 8</w:t>
      </w:r>
      <w:r>
        <w:t>: ROI with maximum BV/TV observed. BV/TV: 0.59; CV:0.19; DA:1.48. Left: front view; right: isometric</w:t>
      </w:r>
      <w:bookmarkEnd w:id="277"/>
      <w:r>
        <w:t xml:space="preserve"> view</w:t>
      </w:r>
    </w:p>
    <w:p w14:paraId="60E44EDE" w14:textId="77777777" w:rsidR="00D61B80" w:rsidRDefault="00D00DF8">
      <w:pPr>
        <w:pStyle w:val="ImageCaption"/>
        <w:jc w:val="center"/>
      </w:pPr>
      <w:r>
        <w:rPr>
          <w:noProof/>
        </w:rPr>
        <w:drawing>
          <wp:inline distT="0" distB="0" distL="0" distR="0" wp14:anchorId="00807D5B" wp14:editId="5C55CCCC">
            <wp:extent cx="2674620" cy="2066290"/>
            <wp:effectExtent l="0" t="0" r="0" b="0"/>
            <wp:docPr id="17"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image"/>
                    <pic:cNvPicPr>
                      <a:picLocks noChangeAspect="1" noChangeArrowheads="1"/>
                    </pic:cNvPicPr>
                  </pic:nvPicPr>
                  <pic:blipFill>
                    <a:blip r:embed="rId25"/>
                    <a:stretch>
                      <a:fillRect/>
                    </a:stretch>
                  </pic:blipFill>
                  <pic:spPr bwMode="auto">
                    <a:xfrm>
                      <a:off x="0" y="0"/>
                      <a:ext cx="2674620" cy="2066290"/>
                    </a:xfrm>
                    <a:prstGeom prst="rect">
                      <a:avLst/>
                    </a:prstGeom>
                  </pic:spPr>
                </pic:pic>
              </a:graphicData>
            </a:graphic>
          </wp:inline>
        </w:drawing>
      </w:r>
      <w:r>
        <w:t xml:space="preserve"> </w:t>
      </w:r>
      <w:r>
        <w:rPr>
          <w:noProof/>
        </w:rPr>
        <w:drawing>
          <wp:inline distT="0" distB="0" distL="0" distR="0" wp14:anchorId="629E858D" wp14:editId="7676568C">
            <wp:extent cx="2674620" cy="2066290"/>
            <wp:effectExtent l="0" t="0" r="0" b="0"/>
            <wp:docPr id="18"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image"/>
                    <pic:cNvPicPr>
                      <a:picLocks noChangeAspect="1" noChangeArrowheads="1"/>
                    </pic:cNvPicPr>
                  </pic:nvPicPr>
                  <pic:blipFill>
                    <a:blip r:embed="rId26"/>
                    <a:stretch>
                      <a:fillRect/>
                    </a:stretch>
                  </pic:blipFill>
                  <pic:spPr bwMode="auto">
                    <a:xfrm>
                      <a:off x="0" y="0"/>
                      <a:ext cx="2674620" cy="2066290"/>
                    </a:xfrm>
                    <a:prstGeom prst="rect">
                      <a:avLst/>
                    </a:prstGeom>
                  </pic:spPr>
                </pic:pic>
              </a:graphicData>
            </a:graphic>
          </wp:inline>
        </w:drawing>
      </w:r>
      <w:r>
        <w:br/>
      </w:r>
      <w:bookmarkStart w:id="278" w:name="A2_MinBVTV"/>
      <w:r>
        <w:rPr>
          <w:b/>
          <w:bCs/>
        </w:rPr>
        <w:t>Figure 9</w:t>
      </w:r>
      <w:r>
        <w:t>: ROI with minimum BV/TV after filtering. BV/TV: 0.04; CV:0.19; DA:1.58. Left: front view; right:</w:t>
      </w:r>
      <w:bookmarkEnd w:id="278"/>
      <w:r>
        <w:t xml:space="preserve"> isometric view</w:t>
      </w:r>
    </w:p>
    <w:p w14:paraId="31B28E57" w14:textId="77777777" w:rsidR="00D61B80" w:rsidRDefault="00D00DF8">
      <w:pPr>
        <w:pStyle w:val="ImageCaption"/>
        <w:jc w:val="center"/>
      </w:pPr>
      <w:r>
        <w:rPr>
          <w:noProof/>
        </w:rPr>
        <w:drawing>
          <wp:inline distT="0" distB="0" distL="0" distR="0" wp14:anchorId="34E34161" wp14:editId="0D4FFE48">
            <wp:extent cx="2674620" cy="2066290"/>
            <wp:effectExtent l="0" t="0" r="0" b="0"/>
            <wp:docPr id="19"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image"/>
                    <pic:cNvPicPr>
                      <a:picLocks noChangeAspect="1" noChangeArrowheads="1"/>
                    </pic:cNvPicPr>
                  </pic:nvPicPr>
                  <pic:blipFill>
                    <a:blip r:embed="rId27"/>
                    <a:stretch>
                      <a:fillRect/>
                    </a:stretch>
                  </pic:blipFill>
                  <pic:spPr bwMode="auto">
                    <a:xfrm>
                      <a:off x="0" y="0"/>
                      <a:ext cx="2674620" cy="2066290"/>
                    </a:xfrm>
                    <a:prstGeom prst="rect">
                      <a:avLst/>
                    </a:prstGeom>
                  </pic:spPr>
                </pic:pic>
              </a:graphicData>
            </a:graphic>
          </wp:inline>
        </w:drawing>
      </w:r>
      <w:r>
        <w:t xml:space="preserve"> </w:t>
      </w:r>
      <w:r>
        <w:rPr>
          <w:noProof/>
        </w:rPr>
        <w:drawing>
          <wp:inline distT="0" distB="0" distL="0" distR="0" wp14:anchorId="50DAD40A" wp14:editId="76057333">
            <wp:extent cx="2674620" cy="2066290"/>
            <wp:effectExtent l="0" t="0" r="0" b="0"/>
            <wp:docPr id="20"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image"/>
                    <pic:cNvPicPr>
                      <a:picLocks noChangeAspect="1" noChangeArrowheads="1"/>
                    </pic:cNvPicPr>
                  </pic:nvPicPr>
                  <pic:blipFill>
                    <a:blip r:embed="rId28"/>
                    <a:stretch>
                      <a:fillRect/>
                    </a:stretch>
                  </pic:blipFill>
                  <pic:spPr bwMode="auto">
                    <a:xfrm>
                      <a:off x="0" y="0"/>
                      <a:ext cx="2674620" cy="2066290"/>
                    </a:xfrm>
                    <a:prstGeom prst="rect">
                      <a:avLst/>
                    </a:prstGeom>
                  </pic:spPr>
                </pic:pic>
              </a:graphicData>
            </a:graphic>
          </wp:inline>
        </w:drawing>
      </w:r>
      <w:r>
        <w:br/>
      </w:r>
      <w:bookmarkStart w:id="279" w:name="A2_MaxCV"/>
      <w:r>
        <w:rPr>
          <w:b/>
          <w:bCs/>
        </w:rPr>
        <w:t>Figure 10</w:t>
      </w:r>
      <w:r>
        <w:t>: ROI with maximum CV observed. BV/TV: 0.02; CV:1.56; DA:2.25. Left: front view; right: isometric view</w:t>
      </w:r>
      <w:bookmarkEnd w:id="279"/>
    </w:p>
    <w:p w14:paraId="2A0B6477" w14:textId="77777777" w:rsidR="00D61B80" w:rsidRDefault="00D00DF8">
      <w:pPr>
        <w:pStyle w:val="Literaturverzeichnis"/>
      </w:pPr>
      <w:r>
        <w:br w:type="page"/>
      </w:r>
    </w:p>
    <w:p w14:paraId="121A004D" w14:textId="77777777" w:rsidR="00D61B80" w:rsidRDefault="00D00DF8">
      <w:pPr>
        <w:pStyle w:val="Titre10"/>
        <w:rPr>
          <w:sz w:val="28"/>
          <w:szCs w:val="28"/>
        </w:rPr>
      </w:pPr>
      <w:r>
        <w:rPr>
          <w:sz w:val="28"/>
          <w:szCs w:val="28"/>
        </w:rPr>
        <w:lastRenderedPageBreak/>
        <w:t>References</w:t>
      </w:r>
    </w:p>
    <w:p w14:paraId="0A8A4000" w14:textId="77777777" w:rsidR="00D61B80" w:rsidRDefault="00D00DF8">
      <w:pPr>
        <w:pStyle w:val="Literaturverzeichnis"/>
      </w:pPr>
      <w:r>
        <w:t xml:space="preserve">Agarwal, S., F. </w:t>
      </w:r>
      <w:proofErr w:type="spellStart"/>
      <w:r>
        <w:t>Rosete</w:t>
      </w:r>
      <w:proofErr w:type="spellEnd"/>
      <w:r>
        <w:t xml:space="preserve">, C. Zhang, D. J. McMahon, X. E. Guo, E. Shane, and K. K. Nishiyama. 2016. “In vivo assessment of bone structure and estimated bone strength by first- and second-generation HR-pQCT.” </w:t>
      </w:r>
      <w:r>
        <w:rPr>
          <w:i/>
        </w:rPr>
        <w:t>Osteoporosis International</w:t>
      </w:r>
      <w:r>
        <w:t xml:space="preserve"> 27 (10): 2955–66. </w:t>
      </w:r>
      <w:hyperlink r:id="rId29">
        <w:r>
          <w:rPr>
            <w:rStyle w:val="LienInternet"/>
          </w:rPr>
          <w:t>https://doi.org/10.1007/s00198-016-3621-8</w:t>
        </w:r>
      </w:hyperlink>
      <w:r>
        <w:t>.</w:t>
      </w:r>
    </w:p>
    <w:p w14:paraId="74C5F20D" w14:textId="77777777" w:rsidR="00D61B80" w:rsidRDefault="00D00DF8">
      <w:pPr>
        <w:pStyle w:val="Literaturverzeichnis"/>
      </w:pPr>
      <w:r>
        <w:t xml:space="preserve">Arias-Moreno, A. J., H. S. Hosseini, M. Bevers, K. Ito, P. Zysset, and B. van </w:t>
      </w:r>
      <w:proofErr w:type="spellStart"/>
      <w:r>
        <w:t>Rietbergen</w:t>
      </w:r>
      <w:proofErr w:type="spellEnd"/>
      <w:r>
        <w:t xml:space="preserve">. 2019. “Validation of distal radius failure load predictions by homogenized- and micro-finite element analyses based on second-generation high-resolution peripheral quantitative CT images.” </w:t>
      </w:r>
      <w:r>
        <w:rPr>
          <w:i/>
        </w:rPr>
        <w:t>Osteoporosis International</w:t>
      </w:r>
      <w:r>
        <w:t xml:space="preserve"> 30 (7): 1433–43. </w:t>
      </w:r>
      <w:hyperlink r:id="rId30">
        <w:r>
          <w:rPr>
            <w:rStyle w:val="LienInternet"/>
          </w:rPr>
          <w:t>https://doi.org/10.1007/s00198-019-04935-6</w:t>
        </w:r>
      </w:hyperlink>
      <w:r>
        <w:t>.</w:t>
      </w:r>
    </w:p>
    <w:p w14:paraId="68E3C372" w14:textId="77777777" w:rsidR="00D61B80" w:rsidRDefault="00D00DF8">
      <w:pPr>
        <w:pStyle w:val="Literaturverzeichnis"/>
      </w:pPr>
      <w:r>
        <w:t xml:space="preserve">Boutroy, Stephanie, Mary L. </w:t>
      </w:r>
      <w:proofErr w:type="spellStart"/>
      <w:r>
        <w:t>Bouxsein</w:t>
      </w:r>
      <w:proofErr w:type="spellEnd"/>
      <w:r>
        <w:t xml:space="preserve">, Francoise Munoz, and Pierre D. Delmas. 2005. “In vivo assessment of trabecular bone microarchitecture by high-resolution peripheral quantitative computed tomography.” </w:t>
      </w:r>
      <w:r>
        <w:rPr>
          <w:i/>
        </w:rPr>
        <w:t>Journal of Clinical Endocrinology and Metabolism</w:t>
      </w:r>
      <w:r>
        <w:t xml:space="preserve"> 90 (12): 6508–15. </w:t>
      </w:r>
      <w:hyperlink r:id="rId31">
        <w:r>
          <w:rPr>
            <w:rStyle w:val="LienInternet"/>
          </w:rPr>
          <w:t>https://doi.org/10.1210/jc.2005-1258</w:t>
        </w:r>
      </w:hyperlink>
      <w:r>
        <w:t>.</w:t>
      </w:r>
    </w:p>
    <w:p w14:paraId="04CDEDD2" w14:textId="77777777" w:rsidR="00D61B80" w:rsidRDefault="00D00DF8">
      <w:pPr>
        <w:pStyle w:val="Literaturverzeichnis"/>
      </w:pPr>
      <w:r>
        <w:t xml:space="preserve">Boutroy, Stephanie, Bert Van </w:t>
      </w:r>
      <w:proofErr w:type="spellStart"/>
      <w:r>
        <w:t>Rietbergen</w:t>
      </w:r>
      <w:proofErr w:type="spellEnd"/>
      <w:r>
        <w:t xml:space="preserve">, Elisabeth </w:t>
      </w:r>
      <w:proofErr w:type="spellStart"/>
      <w:r>
        <w:t>Sornay-Rendu</w:t>
      </w:r>
      <w:proofErr w:type="spellEnd"/>
      <w:r>
        <w:t xml:space="preserve">, Francoise Munoz, Mary L. </w:t>
      </w:r>
      <w:proofErr w:type="spellStart"/>
      <w:r>
        <w:t>Bouxsein</w:t>
      </w:r>
      <w:proofErr w:type="spellEnd"/>
      <w:r>
        <w:t xml:space="preserve">, and Pierre D. Delmas. 2008. “Finite element analysis based on in vivo HR-pQCT images of the distal radius is associated with wrist fracture in postmenopausal women.” </w:t>
      </w:r>
      <w:r>
        <w:rPr>
          <w:i/>
        </w:rPr>
        <w:t>Journal of Bone and Mineral Research</w:t>
      </w:r>
      <w:r>
        <w:t xml:space="preserve"> 23 (3): 392–99. </w:t>
      </w:r>
      <w:hyperlink r:id="rId32">
        <w:r>
          <w:rPr>
            <w:rStyle w:val="LienInternet"/>
          </w:rPr>
          <w:t>https://doi.org/10.1359/jbmr.071108</w:t>
        </w:r>
      </w:hyperlink>
      <w:r>
        <w:t>.</w:t>
      </w:r>
    </w:p>
    <w:p w14:paraId="6B293900" w14:textId="77777777" w:rsidR="00D61B80" w:rsidRDefault="00D00DF8">
      <w:pPr>
        <w:pStyle w:val="Literaturverzeichnis"/>
      </w:pPr>
      <w:proofErr w:type="spellStart"/>
      <w:r>
        <w:t>Cowin</w:t>
      </w:r>
      <w:proofErr w:type="spellEnd"/>
      <w:r>
        <w:t xml:space="preserve">, Stephen C. 1985. “The relationship between the elasticity tensor and the fabric tensor.” </w:t>
      </w:r>
      <w:r>
        <w:rPr>
          <w:i/>
        </w:rPr>
        <w:t>Mechanics of Materials</w:t>
      </w:r>
      <w:r>
        <w:t xml:space="preserve"> 4 (2): 137–47. https://doi.org/</w:t>
      </w:r>
      <w:hyperlink r:id="rId33">
        <w:r>
          <w:rPr>
            <w:rStyle w:val="LienInternet"/>
          </w:rPr>
          <w:t>https://doi.org/10.1016/0167-6636(85)90012-2</w:t>
        </w:r>
      </w:hyperlink>
      <w:r>
        <w:t>.</w:t>
      </w:r>
    </w:p>
    <w:p w14:paraId="277C992E" w14:textId="77777777" w:rsidR="00D61B80" w:rsidRDefault="00D00DF8">
      <w:pPr>
        <w:pStyle w:val="Literaturverzeichnis"/>
      </w:pPr>
      <w:proofErr w:type="spellStart"/>
      <w:r>
        <w:t>Daszkiewicz</w:t>
      </w:r>
      <w:proofErr w:type="spellEnd"/>
      <w:r>
        <w:t xml:space="preserve">, Karol, Ghislain Maquer, and Philippe K. Zysset. 2017. “The effective elastic properties of human trabecular bone may be approximated using micro-finite element analyses of embedded volume elements.” </w:t>
      </w:r>
      <w:r>
        <w:rPr>
          <w:i/>
        </w:rPr>
        <w:t>Biomechanics and Modeling in Mechanobiology</w:t>
      </w:r>
      <w:r>
        <w:t xml:space="preserve"> 16 (3): 731–42. </w:t>
      </w:r>
      <w:hyperlink r:id="rId34">
        <w:r>
          <w:rPr>
            <w:rStyle w:val="LienInternet"/>
          </w:rPr>
          <w:t>https://doi.org/10.1007/s10237-016-0849-3</w:t>
        </w:r>
      </w:hyperlink>
      <w:r>
        <w:t>.</w:t>
      </w:r>
    </w:p>
    <w:p w14:paraId="720D4E01" w14:textId="77777777" w:rsidR="00D61B80" w:rsidRDefault="00D00DF8">
      <w:pPr>
        <w:pStyle w:val="Literaturverzeichnis"/>
      </w:pPr>
      <w:proofErr w:type="spellStart"/>
      <w:r>
        <w:t>Folkestad</w:t>
      </w:r>
      <w:proofErr w:type="spellEnd"/>
      <w:r>
        <w:t xml:space="preserve">, Lars, Jannie Dahl </w:t>
      </w:r>
      <w:proofErr w:type="spellStart"/>
      <w:r>
        <w:t>Hald</w:t>
      </w:r>
      <w:proofErr w:type="spellEnd"/>
      <w:r>
        <w:t xml:space="preserve">, </w:t>
      </w:r>
      <w:proofErr w:type="spellStart"/>
      <w:r>
        <w:t>Stinus</w:t>
      </w:r>
      <w:proofErr w:type="spellEnd"/>
      <w:r>
        <w:t xml:space="preserve"> Hansen, Jeppe Gram, </w:t>
      </w:r>
      <w:proofErr w:type="spellStart"/>
      <w:r>
        <w:t>Bente</w:t>
      </w:r>
      <w:proofErr w:type="spellEnd"/>
      <w:r>
        <w:t xml:space="preserve"> </w:t>
      </w:r>
      <w:proofErr w:type="spellStart"/>
      <w:r>
        <w:t>Langdahl</w:t>
      </w:r>
      <w:proofErr w:type="spellEnd"/>
      <w:r>
        <w:t xml:space="preserve">, Bo Abrahamsen, and Kim </w:t>
      </w:r>
      <w:proofErr w:type="spellStart"/>
      <w:r>
        <w:t>Brixen</w:t>
      </w:r>
      <w:proofErr w:type="spellEnd"/>
      <w:r>
        <w:t xml:space="preserve">. 2012. “Bone geometry, density, and microarchitecture in the distal radius and tibia in adults with osteogenesis imperfecta type </w:t>
      </w:r>
      <w:proofErr w:type="spellStart"/>
      <w:r>
        <w:t>i</w:t>
      </w:r>
      <w:proofErr w:type="spellEnd"/>
      <w:r>
        <w:t xml:space="preserve"> assessed by high-resolution pQCT.” </w:t>
      </w:r>
      <w:r>
        <w:rPr>
          <w:i/>
        </w:rPr>
        <w:t>Journal of Bone and Mineral Research</w:t>
      </w:r>
      <w:r>
        <w:t xml:space="preserve"> 27 (6): 1405–12. </w:t>
      </w:r>
      <w:hyperlink r:id="rId35">
        <w:r>
          <w:rPr>
            <w:rStyle w:val="LienInternet"/>
          </w:rPr>
          <w:t>https://doi.org/10.1002/jbmr.1592</w:t>
        </w:r>
      </w:hyperlink>
      <w:r>
        <w:t>.</w:t>
      </w:r>
    </w:p>
    <w:p w14:paraId="03766378" w14:textId="77777777" w:rsidR="00D61B80" w:rsidRDefault="00D00DF8">
      <w:pPr>
        <w:pStyle w:val="Literaturverzeichnis"/>
      </w:pPr>
      <w:r>
        <w:t xml:space="preserve">Fox, John. 2016. </w:t>
      </w:r>
      <w:r>
        <w:rPr>
          <w:i/>
        </w:rPr>
        <w:t>Fox, Applied Regressions Analysis and Linear Models</w:t>
      </w:r>
      <w:r>
        <w:t xml:space="preserve">. </w:t>
      </w:r>
      <w:r>
        <w:rPr>
          <w:i/>
        </w:rPr>
        <w:t>SAGE Publications</w:t>
      </w:r>
      <w:r>
        <w:t>. 3rd ed.</w:t>
      </w:r>
      <w:bookmarkStart w:id="280" w:name="ref-Fox2016"/>
      <w:bookmarkEnd w:id="280"/>
    </w:p>
    <w:p w14:paraId="6FD2A3AB" w14:textId="77777777" w:rsidR="00D61B80" w:rsidRDefault="00D00DF8">
      <w:pPr>
        <w:pStyle w:val="Literaturverzeichnis"/>
      </w:pPr>
      <w:r>
        <w:t xml:space="preserve">Gross, Thomas, Dieter H </w:t>
      </w:r>
      <w:proofErr w:type="spellStart"/>
      <w:r>
        <w:t>Pahr</w:t>
      </w:r>
      <w:proofErr w:type="spellEnd"/>
      <w:r>
        <w:t xml:space="preserve">, and Philippe K Zysset. 2013. “Morphology – elasticity relationships using decreasing fabric information of human trabecular bone from three major anatomical locations.” </w:t>
      </w:r>
      <w:r>
        <w:rPr>
          <w:i/>
        </w:rPr>
        <w:t>Biomechanics and Modeling in Mechanobiology</w:t>
      </w:r>
      <w:r>
        <w:t xml:space="preserve">, no. 12: 793–800. </w:t>
      </w:r>
      <w:hyperlink r:id="rId36">
        <w:r>
          <w:rPr>
            <w:rStyle w:val="LienInternet"/>
          </w:rPr>
          <w:t>https://doi.org/10.1007/s10237-012-0443-2</w:t>
        </w:r>
      </w:hyperlink>
      <w:r>
        <w:t>.</w:t>
      </w:r>
    </w:p>
    <w:p w14:paraId="7EDDD659" w14:textId="77777777" w:rsidR="00D61B80" w:rsidRDefault="00D00DF8">
      <w:pPr>
        <w:pStyle w:val="Literaturverzeichnis"/>
      </w:pPr>
      <w:r>
        <w:t xml:space="preserve">Harrigan, T P, and R W Mann. 1985. “Characterization of microstructural anisotropy in cancellous bone using a second rank tensor.” </w:t>
      </w:r>
      <w:r>
        <w:rPr>
          <w:i/>
        </w:rPr>
        <w:t>Journal of Materials Science</w:t>
      </w:r>
      <w:r>
        <w:t xml:space="preserve"> 19: 761–67.</w:t>
      </w:r>
      <w:bookmarkStart w:id="281" w:name="ref-Harrigan1985"/>
      <w:bookmarkEnd w:id="281"/>
    </w:p>
    <w:p w14:paraId="1F74FEA8" w14:textId="77777777" w:rsidR="00D61B80" w:rsidRDefault="00D00DF8">
      <w:pPr>
        <w:pStyle w:val="Literaturverzeichnis"/>
      </w:pPr>
      <w:proofErr w:type="spellStart"/>
      <w:r>
        <w:lastRenderedPageBreak/>
        <w:t>Indermaur</w:t>
      </w:r>
      <w:proofErr w:type="spellEnd"/>
      <w:r>
        <w:t xml:space="preserve">, Michael, Daniele </w:t>
      </w:r>
      <w:proofErr w:type="spellStart"/>
      <w:r>
        <w:t>Casari</w:t>
      </w:r>
      <w:proofErr w:type="spellEnd"/>
      <w:r>
        <w:t xml:space="preserve">, Tatiana </w:t>
      </w:r>
      <w:proofErr w:type="spellStart"/>
      <w:r>
        <w:t>Kochetkova</w:t>
      </w:r>
      <w:proofErr w:type="spellEnd"/>
      <w:r>
        <w:t xml:space="preserve">, </w:t>
      </w:r>
      <w:proofErr w:type="spellStart"/>
      <w:r>
        <w:t>Cinzia</w:t>
      </w:r>
      <w:proofErr w:type="spellEnd"/>
      <w:r>
        <w:t xml:space="preserve"> Peruzzi, Elizabeth Zimmermann, Frank Rauch, Bettina Willie, Johann </w:t>
      </w:r>
      <w:proofErr w:type="spellStart"/>
      <w:r>
        <w:t>Michler</w:t>
      </w:r>
      <w:proofErr w:type="spellEnd"/>
      <w:r>
        <w:t xml:space="preserve">, Jakob </w:t>
      </w:r>
      <w:proofErr w:type="spellStart"/>
      <w:r>
        <w:t>Schwiedrzik</w:t>
      </w:r>
      <w:proofErr w:type="spellEnd"/>
      <w:r>
        <w:t xml:space="preserve">, and Philippe Zysset. 2021. “Compressive Strength of Iliac Bone ECM Is Not Reduced in Osteogenesis Imperfecta and Increases </w:t>
      </w:r>
      <w:proofErr w:type="gramStart"/>
      <w:r>
        <w:t>With</w:t>
      </w:r>
      <w:proofErr w:type="gramEnd"/>
      <w:r>
        <w:t xml:space="preserve"> Mineralization.” </w:t>
      </w:r>
      <w:r>
        <w:rPr>
          <w:i/>
        </w:rPr>
        <w:t>Journal of Bone and Mineral Research</w:t>
      </w:r>
      <w:r>
        <w:t xml:space="preserve">. </w:t>
      </w:r>
      <w:hyperlink r:id="rId37">
        <w:r>
          <w:rPr>
            <w:rStyle w:val="LienInternet"/>
          </w:rPr>
          <w:t>https://doi.org/10.1002/jbmr.4286</w:t>
        </w:r>
      </w:hyperlink>
      <w:r>
        <w:t>.</w:t>
      </w:r>
    </w:p>
    <w:p w14:paraId="665A4347" w14:textId="77777777" w:rsidR="00D61B80" w:rsidRDefault="00D00DF8">
      <w:pPr>
        <w:pStyle w:val="Literaturverzeichnis"/>
      </w:pPr>
      <w:proofErr w:type="spellStart"/>
      <w:r w:rsidRPr="00677821">
        <w:rPr>
          <w:lang w:val="de-CH"/>
        </w:rPr>
        <w:t>Kocijan</w:t>
      </w:r>
      <w:proofErr w:type="spellEnd"/>
      <w:r w:rsidRPr="00677821">
        <w:rPr>
          <w:lang w:val="de-CH"/>
        </w:rPr>
        <w:t xml:space="preserve">, R., C. </w:t>
      </w:r>
      <w:proofErr w:type="spellStart"/>
      <w:r w:rsidRPr="00677821">
        <w:rPr>
          <w:lang w:val="de-CH"/>
        </w:rPr>
        <w:t>Muschitz</w:t>
      </w:r>
      <w:proofErr w:type="spellEnd"/>
      <w:r w:rsidRPr="00677821">
        <w:rPr>
          <w:lang w:val="de-CH"/>
        </w:rPr>
        <w:t xml:space="preserve">, J. </w:t>
      </w:r>
      <w:proofErr w:type="spellStart"/>
      <w:r w:rsidRPr="00677821">
        <w:rPr>
          <w:lang w:val="de-CH"/>
        </w:rPr>
        <w:t>Haschka</w:t>
      </w:r>
      <w:proofErr w:type="spellEnd"/>
      <w:r w:rsidRPr="00677821">
        <w:rPr>
          <w:lang w:val="de-CH"/>
        </w:rPr>
        <w:t xml:space="preserve">, D. Hans, A. </w:t>
      </w:r>
      <w:proofErr w:type="spellStart"/>
      <w:r w:rsidRPr="00677821">
        <w:rPr>
          <w:lang w:val="de-CH"/>
        </w:rPr>
        <w:t>Nia</w:t>
      </w:r>
      <w:proofErr w:type="spellEnd"/>
      <w:r w:rsidRPr="00677821">
        <w:rPr>
          <w:lang w:val="de-CH"/>
        </w:rPr>
        <w:t xml:space="preserve">, A. </w:t>
      </w:r>
      <w:proofErr w:type="spellStart"/>
      <w:r w:rsidRPr="00677821">
        <w:rPr>
          <w:lang w:val="de-CH"/>
        </w:rPr>
        <w:t>Geroldinger</w:t>
      </w:r>
      <w:proofErr w:type="spellEnd"/>
      <w:r w:rsidRPr="00677821">
        <w:rPr>
          <w:lang w:val="de-CH"/>
        </w:rPr>
        <w:t xml:space="preserve">, M. </w:t>
      </w:r>
      <w:proofErr w:type="spellStart"/>
      <w:r w:rsidRPr="00677821">
        <w:rPr>
          <w:lang w:val="de-CH"/>
        </w:rPr>
        <w:t>Ardelt</w:t>
      </w:r>
      <w:proofErr w:type="spellEnd"/>
      <w:r w:rsidRPr="00677821">
        <w:rPr>
          <w:lang w:val="de-CH"/>
        </w:rPr>
        <w:t xml:space="preserve">, R. </w:t>
      </w:r>
      <w:proofErr w:type="spellStart"/>
      <w:r w:rsidRPr="00677821">
        <w:rPr>
          <w:lang w:val="de-CH"/>
        </w:rPr>
        <w:t>Wakolbinger</w:t>
      </w:r>
      <w:proofErr w:type="spellEnd"/>
      <w:r w:rsidRPr="00677821">
        <w:rPr>
          <w:lang w:val="de-CH"/>
        </w:rPr>
        <w:t xml:space="preserve">, </w:t>
      </w:r>
      <w:proofErr w:type="spellStart"/>
      <w:r w:rsidRPr="00677821">
        <w:rPr>
          <w:lang w:val="de-CH"/>
        </w:rPr>
        <w:t>and</w:t>
      </w:r>
      <w:proofErr w:type="spellEnd"/>
      <w:r w:rsidRPr="00677821">
        <w:rPr>
          <w:lang w:val="de-CH"/>
        </w:rPr>
        <w:t xml:space="preserve"> H. Resch. </w:t>
      </w:r>
      <w:r>
        <w:t xml:space="preserve">2015. “Bone structure assessed by HR-pQCT, TBS and DXL in adult patients with different types of </w:t>
      </w:r>
      <w:proofErr w:type="gramStart"/>
      <w:r>
        <w:t>osteogenesis</w:t>
      </w:r>
      <w:proofErr w:type="gramEnd"/>
      <w:r>
        <w:t xml:space="preserve"> imperfecta.” </w:t>
      </w:r>
      <w:r>
        <w:rPr>
          <w:i/>
        </w:rPr>
        <w:t>Osteoporosis International</w:t>
      </w:r>
      <w:r>
        <w:t xml:space="preserve"> 26 (10): 2431–40. </w:t>
      </w:r>
      <w:hyperlink r:id="rId38">
        <w:r>
          <w:rPr>
            <w:rStyle w:val="LienInternet"/>
          </w:rPr>
          <w:t>https://doi.org/10.1007/s00198-015-3156-4</w:t>
        </w:r>
      </w:hyperlink>
      <w:r>
        <w:t>.</w:t>
      </w:r>
    </w:p>
    <w:p w14:paraId="2FD3E93D" w14:textId="77777777" w:rsidR="00D61B80" w:rsidRPr="00677821" w:rsidRDefault="00D00DF8">
      <w:pPr>
        <w:pStyle w:val="Literaturverzeichnis"/>
        <w:rPr>
          <w:lang w:val="de-CH"/>
        </w:rPr>
      </w:pPr>
      <w:r>
        <w:t xml:space="preserve">Laird, Nan M, and James H Ware. 1982. “Random-Effects Models for Longitudinal Data.” </w:t>
      </w:r>
      <w:proofErr w:type="spellStart"/>
      <w:r w:rsidRPr="00677821">
        <w:rPr>
          <w:i/>
          <w:lang w:val="de-CH"/>
        </w:rPr>
        <w:t>Biometrics</w:t>
      </w:r>
      <w:proofErr w:type="spellEnd"/>
      <w:r w:rsidRPr="00677821">
        <w:rPr>
          <w:lang w:val="de-CH"/>
        </w:rPr>
        <w:t xml:space="preserve"> 38 (4): 963–74.</w:t>
      </w:r>
      <w:bookmarkStart w:id="282" w:name="ref-Laird1982"/>
      <w:bookmarkEnd w:id="282"/>
    </w:p>
    <w:p w14:paraId="6FA798F5" w14:textId="77777777" w:rsidR="00D61B80" w:rsidRPr="00495C15" w:rsidRDefault="00D00DF8">
      <w:pPr>
        <w:pStyle w:val="Literaturverzeichnis"/>
        <w:rPr>
          <w:lang w:val="de-CH"/>
          <w:rPrChange w:id="283" w:author="Schenk, Denis Elia (ARTORG)" w:date="2021-06-24T18:30:00Z">
            <w:rPr/>
          </w:rPrChange>
        </w:rPr>
      </w:pPr>
      <w:r w:rsidRPr="00677821">
        <w:rPr>
          <w:lang w:val="de-CH"/>
        </w:rPr>
        <w:t xml:space="preserve">Lim, </w:t>
      </w:r>
      <w:proofErr w:type="spellStart"/>
      <w:r w:rsidRPr="00677821">
        <w:rPr>
          <w:lang w:val="de-CH"/>
        </w:rPr>
        <w:t>Joohyun</w:t>
      </w:r>
      <w:proofErr w:type="spellEnd"/>
      <w:r w:rsidRPr="00677821">
        <w:rPr>
          <w:lang w:val="de-CH"/>
        </w:rPr>
        <w:t xml:space="preserve">, Ingo Grafe, Stefanie Alexander, </w:t>
      </w:r>
      <w:proofErr w:type="spellStart"/>
      <w:r w:rsidRPr="00677821">
        <w:rPr>
          <w:lang w:val="de-CH"/>
        </w:rPr>
        <w:t>and</w:t>
      </w:r>
      <w:proofErr w:type="spellEnd"/>
      <w:r w:rsidRPr="00677821">
        <w:rPr>
          <w:lang w:val="de-CH"/>
        </w:rPr>
        <w:t xml:space="preserve"> Brendan Lee. 2017. </w:t>
      </w:r>
      <w:r>
        <w:t xml:space="preserve">“Genetic Causes and Mechanisms of Osteogenesis Imperfecta.” </w:t>
      </w:r>
      <w:proofErr w:type="spellStart"/>
      <w:r w:rsidRPr="00495C15">
        <w:rPr>
          <w:i/>
          <w:lang w:val="de-CH"/>
          <w:rPrChange w:id="284" w:author="Schenk, Denis Elia (ARTORG)" w:date="2021-06-24T18:30:00Z">
            <w:rPr>
              <w:i/>
            </w:rPr>
          </w:rPrChange>
        </w:rPr>
        <w:t>Bone</w:t>
      </w:r>
      <w:proofErr w:type="spellEnd"/>
      <w:r w:rsidRPr="00495C15">
        <w:rPr>
          <w:lang w:val="de-CH"/>
          <w:rPrChange w:id="285" w:author="Schenk, Denis Elia (ARTORG)" w:date="2021-06-24T18:30:00Z">
            <w:rPr/>
          </w:rPrChange>
        </w:rPr>
        <w:t xml:space="preserve"> 102: 40–49. https://doi.org/</w:t>
      </w:r>
      <w:r w:rsidR="00A43F78">
        <w:fldChar w:fldCharType="begin"/>
      </w:r>
      <w:r w:rsidR="00A43F78" w:rsidRPr="00495C15">
        <w:rPr>
          <w:lang w:val="de-CH"/>
          <w:rPrChange w:id="286" w:author="Schenk, Denis Elia (ARTORG)" w:date="2021-06-24T18:30:00Z">
            <w:rPr/>
          </w:rPrChange>
        </w:rPr>
        <w:instrText xml:space="preserve"> HYPERLINK "https://doi.org/10.101</w:instrText>
      </w:r>
      <w:r w:rsidR="00A43F78" w:rsidRPr="00495C15">
        <w:rPr>
          <w:lang w:val="de-CH"/>
          <w:rPrChange w:id="287" w:author="Schenk, Denis Elia (ARTORG)" w:date="2021-06-24T18:30:00Z">
            <w:rPr/>
          </w:rPrChange>
        </w:rPr>
        <w:instrText xml:space="preserve">6/j.bone.2017.02.004" \h </w:instrText>
      </w:r>
      <w:r w:rsidR="00A43F78">
        <w:fldChar w:fldCharType="separate"/>
      </w:r>
      <w:r w:rsidRPr="00495C15">
        <w:rPr>
          <w:rStyle w:val="LienInternet"/>
          <w:lang w:val="de-CH"/>
          <w:rPrChange w:id="288" w:author="Schenk, Denis Elia (ARTORG)" w:date="2021-06-24T18:30:00Z">
            <w:rPr>
              <w:rStyle w:val="LienInternet"/>
            </w:rPr>
          </w:rPrChange>
        </w:rPr>
        <w:t>https://doi.org/10.1016/j.bone.2017.02.004</w:t>
      </w:r>
      <w:r w:rsidR="00A43F78">
        <w:rPr>
          <w:rStyle w:val="LienInternet"/>
        </w:rPr>
        <w:fldChar w:fldCharType="end"/>
      </w:r>
      <w:r w:rsidRPr="00495C15">
        <w:rPr>
          <w:lang w:val="de-CH"/>
          <w:rPrChange w:id="289" w:author="Schenk, Denis Elia (ARTORG)" w:date="2021-06-24T18:30:00Z">
            <w:rPr/>
          </w:rPrChange>
        </w:rPr>
        <w:t>.</w:t>
      </w:r>
    </w:p>
    <w:p w14:paraId="0BA3DA01" w14:textId="77777777" w:rsidR="00D61B80" w:rsidRDefault="00D00DF8">
      <w:pPr>
        <w:pStyle w:val="Literaturverzeichnis"/>
      </w:pPr>
      <w:proofErr w:type="spellStart"/>
      <w:r w:rsidRPr="00495C15">
        <w:rPr>
          <w:lang w:val="de-CH"/>
          <w:rPrChange w:id="290" w:author="Schenk, Denis Elia (ARTORG)" w:date="2021-06-24T18:30:00Z">
            <w:rPr/>
          </w:rPrChange>
        </w:rPr>
        <w:t>Lindahl</w:t>
      </w:r>
      <w:proofErr w:type="spellEnd"/>
      <w:r w:rsidRPr="00495C15">
        <w:rPr>
          <w:lang w:val="de-CH"/>
          <w:rPrChange w:id="291" w:author="Schenk, Denis Elia (ARTORG)" w:date="2021-06-24T18:30:00Z">
            <w:rPr/>
          </w:rPrChange>
        </w:rPr>
        <w:t xml:space="preserve">, Katarina, Eva </w:t>
      </w:r>
      <w:proofErr w:type="spellStart"/>
      <w:r w:rsidRPr="00495C15">
        <w:rPr>
          <w:lang w:val="de-CH"/>
          <w:rPrChange w:id="292" w:author="Schenk, Denis Elia (ARTORG)" w:date="2021-06-24T18:30:00Z">
            <w:rPr/>
          </w:rPrChange>
        </w:rPr>
        <w:t>Åström</w:t>
      </w:r>
      <w:proofErr w:type="spellEnd"/>
      <w:r w:rsidRPr="00495C15">
        <w:rPr>
          <w:lang w:val="de-CH"/>
          <w:rPrChange w:id="293" w:author="Schenk, Denis Elia (ARTORG)" w:date="2021-06-24T18:30:00Z">
            <w:rPr/>
          </w:rPrChange>
        </w:rPr>
        <w:t xml:space="preserve">, Carl Johan Rubin, </w:t>
      </w:r>
      <w:proofErr w:type="spellStart"/>
      <w:r w:rsidRPr="00495C15">
        <w:rPr>
          <w:lang w:val="de-CH"/>
          <w:rPrChange w:id="294" w:author="Schenk, Denis Elia (ARTORG)" w:date="2021-06-24T18:30:00Z">
            <w:rPr/>
          </w:rPrChange>
        </w:rPr>
        <w:t>Giedre</w:t>
      </w:r>
      <w:proofErr w:type="spellEnd"/>
      <w:r w:rsidRPr="00495C15">
        <w:rPr>
          <w:lang w:val="de-CH"/>
          <w:rPrChange w:id="295" w:author="Schenk, Denis Elia (ARTORG)" w:date="2021-06-24T18:30:00Z">
            <w:rPr/>
          </w:rPrChange>
        </w:rPr>
        <w:t xml:space="preserve"> </w:t>
      </w:r>
      <w:proofErr w:type="spellStart"/>
      <w:r w:rsidRPr="00495C15">
        <w:rPr>
          <w:lang w:val="de-CH"/>
          <w:rPrChange w:id="296" w:author="Schenk, Denis Elia (ARTORG)" w:date="2021-06-24T18:30:00Z">
            <w:rPr/>
          </w:rPrChange>
        </w:rPr>
        <w:t>Grigelioniene</w:t>
      </w:r>
      <w:proofErr w:type="spellEnd"/>
      <w:r w:rsidRPr="00495C15">
        <w:rPr>
          <w:lang w:val="de-CH"/>
          <w:rPrChange w:id="297" w:author="Schenk, Denis Elia (ARTORG)" w:date="2021-06-24T18:30:00Z">
            <w:rPr/>
          </w:rPrChange>
        </w:rPr>
        <w:t xml:space="preserve">, </w:t>
      </w:r>
      <w:proofErr w:type="spellStart"/>
      <w:r w:rsidRPr="00495C15">
        <w:rPr>
          <w:lang w:val="de-CH"/>
          <w:rPrChange w:id="298" w:author="Schenk, Denis Elia (ARTORG)" w:date="2021-06-24T18:30:00Z">
            <w:rPr/>
          </w:rPrChange>
        </w:rPr>
        <w:t>Barbro</w:t>
      </w:r>
      <w:proofErr w:type="spellEnd"/>
      <w:r w:rsidRPr="00495C15">
        <w:rPr>
          <w:lang w:val="de-CH"/>
          <w:rPrChange w:id="299" w:author="Schenk, Denis Elia (ARTORG)" w:date="2021-06-24T18:30:00Z">
            <w:rPr/>
          </w:rPrChange>
        </w:rPr>
        <w:t xml:space="preserve"> </w:t>
      </w:r>
      <w:proofErr w:type="spellStart"/>
      <w:r w:rsidRPr="00495C15">
        <w:rPr>
          <w:lang w:val="de-CH"/>
          <w:rPrChange w:id="300" w:author="Schenk, Denis Elia (ARTORG)" w:date="2021-06-24T18:30:00Z">
            <w:rPr/>
          </w:rPrChange>
        </w:rPr>
        <w:t>Malmgren</w:t>
      </w:r>
      <w:proofErr w:type="spellEnd"/>
      <w:r w:rsidRPr="00495C15">
        <w:rPr>
          <w:lang w:val="de-CH"/>
          <w:rPrChange w:id="301" w:author="Schenk, Denis Elia (ARTORG)" w:date="2021-06-24T18:30:00Z">
            <w:rPr/>
          </w:rPrChange>
        </w:rPr>
        <w:t xml:space="preserve">, Östen </w:t>
      </w:r>
      <w:proofErr w:type="spellStart"/>
      <w:r w:rsidRPr="00495C15">
        <w:rPr>
          <w:lang w:val="de-CH"/>
          <w:rPrChange w:id="302" w:author="Schenk, Denis Elia (ARTORG)" w:date="2021-06-24T18:30:00Z">
            <w:rPr/>
          </w:rPrChange>
        </w:rPr>
        <w:t>Ljunggren</w:t>
      </w:r>
      <w:proofErr w:type="spellEnd"/>
      <w:r w:rsidRPr="00495C15">
        <w:rPr>
          <w:lang w:val="de-CH"/>
          <w:rPrChange w:id="303" w:author="Schenk, Denis Elia (ARTORG)" w:date="2021-06-24T18:30:00Z">
            <w:rPr/>
          </w:rPrChange>
        </w:rPr>
        <w:t xml:space="preserve">, </w:t>
      </w:r>
      <w:proofErr w:type="spellStart"/>
      <w:r w:rsidRPr="00495C15">
        <w:rPr>
          <w:lang w:val="de-CH"/>
          <w:rPrChange w:id="304" w:author="Schenk, Denis Elia (ARTORG)" w:date="2021-06-24T18:30:00Z">
            <w:rPr/>
          </w:rPrChange>
        </w:rPr>
        <w:t>and</w:t>
      </w:r>
      <w:proofErr w:type="spellEnd"/>
      <w:r w:rsidRPr="00495C15">
        <w:rPr>
          <w:lang w:val="de-CH"/>
          <w:rPrChange w:id="305" w:author="Schenk, Denis Elia (ARTORG)" w:date="2021-06-24T18:30:00Z">
            <w:rPr/>
          </w:rPrChange>
        </w:rPr>
        <w:t xml:space="preserve"> Andreas </w:t>
      </w:r>
      <w:proofErr w:type="spellStart"/>
      <w:r w:rsidRPr="00495C15">
        <w:rPr>
          <w:lang w:val="de-CH"/>
          <w:rPrChange w:id="306" w:author="Schenk, Denis Elia (ARTORG)" w:date="2021-06-24T18:30:00Z">
            <w:rPr/>
          </w:rPrChange>
        </w:rPr>
        <w:t>Kindmark</w:t>
      </w:r>
      <w:proofErr w:type="spellEnd"/>
      <w:r w:rsidRPr="00495C15">
        <w:rPr>
          <w:lang w:val="de-CH"/>
          <w:rPrChange w:id="307" w:author="Schenk, Denis Elia (ARTORG)" w:date="2021-06-24T18:30:00Z">
            <w:rPr/>
          </w:rPrChange>
        </w:rPr>
        <w:t xml:space="preserve">. </w:t>
      </w:r>
      <w:r>
        <w:t xml:space="preserve">2015. “Genetic epidemiology, prevalence, and genotype-phenotype correlations in the Swedish population with osteogenesis imperfecta.” </w:t>
      </w:r>
      <w:r>
        <w:rPr>
          <w:i/>
        </w:rPr>
        <w:t>European Journal of Human Genetics</w:t>
      </w:r>
      <w:r>
        <w:t xml:space="preserve"> 23 (8): 1042–50. </w:t>
      </w:r>
      <w:hyperlink r:id="rId39">
        <w:r>
          <w:rPr>
            <w:rStyle w:val="LienInternet"/>
          </w:rPr>
          <w:t>https://doi.org/10.1038/ejhg.2015.81</w:t>
        </w:r>
      </w:hyperlink>
      <w:r>
        <w:t>.</w:t>
      </w:r>
    </w:p>
    <w:p w14:paraId="27EF1A87" w14:textId="77777777" w:rsidR="00D61B80" w:rsidRDefault="00D00DF8">
      <w:pPr>
        <w:pStyle w:val="Literaturverzeichnis"/>
      </w:pPr>
      <w:r>
        <w:t xml:space="preserve">Mandel, J. 1965. </w:t>
      </w:r>
      <w:r w:rsidRPr="00677821">
        <w:rPr>
          <w:lang w:val="fr-CH"/>
        </w:rPr>
        <w:t>“</w:t>
      </w:r>
      <w:proofErr w:type="spellStart"/>
      <w:r w:rsidRPr="00677821">
        <w:rPr>
          <w:lang w:val="fr-CH"/>
        </w:rPr>
        <w:t>Generalisation</w:t>
      </w:r>
      <w:proofErr w:type="spellEnd"/>
      <w:r w:rsidRPr="00677821">
        <w:rPr>
          <w:lang w:val="fr-CH"/>
        </w:rPr>
        <w:t xml:space="preserve"> de La </w:t>
      </w:r>
      <w:proofErr w:type="spellStart"/>
      <w:r w:rsidRPr="00677821">
        <w:rPr>
          <w:lang w:val="fr-CH"/>
        </w:rPr>
        <w:t>Theorie</w:t>
      </w:r>
      <w:proofErr w:type="spellEnd"/>
      <w:r w:rsidRPr="00677821">
        <w:rPr>
          <w:lang w:val="fr-CH"/>
        </w:rPr>
        <w:t xml:space="preserve"> de </w:t>
      </w:r>
      <w:proofErr w:type="spellStart"/>
      <w:r w:rsidRPr="00677821">
        <w:rPr>
          <w:lang w:val="fr-CH"/>
        </w:rPr>
        <w:t>Plasticite</w:t>
      </w:r>
      <w:proofErr w:type="spellEnd"/>
      <w:r w:rsidRPr="00677821">
        <w:rPr>
          <w:lang w:val="fr-CH"/>
        </w:rPr>
        <w:t xml:space="preserve"> de w. T. </w:t>
      </w:r>
      <w:proofErr w:type="spellStart"/>
      <w:r w:rsidRPr="00677821">
        <w:rPr>
          <w:lang w:val="fr-CH"/>
        </w:rPr>
        <w:t>Koiter</w:t>
      </w:r>
      <w:proofErr w:type="spellEnd"/>
      <w:r w:rsidRPr="00677821">
        <w:rPr>
          <w:lang w:val="fr-CH"/>
        </w:rPr>
        <w:t xml:space="preserve">.” </w:t>
      </w:r>
      <w:r>
        <w:rPr>
          <w:i/>
        </w:rPr>
        <w:t>International Journal of Solids and Structures</w:t>
      </w:r>
      <w:r>
        <w:t xml:space="preserve"> 1 (3): 273–95. https://doi.org/</w:t>
      </w:r>
      <w:hyperlink r:id="rId40">
        <w:r>
          <w:rPr>
            <w:rStyle w:val="LienInternet"/>
          </w:rPr>
          <w:t>https://doi.org/10.1016/0020-7683(65)90034-X</w:t>
        </w:r>
      </w:hyperlink>
      <w:r>
        <w:t>.</w:t>
      </w:r>
    </w:p>
    <w:p w14:paraId="1AD96F6F" w14:textId="77777777" w:rsidR="00D61B80" w:rsidRDefault="00D00DF8">
      <w:pPr>
        <w:pStyle w:val="Literaturverzeichnis"/>
      </w:pPr>
      <w:r>
        <w:t xml:space="preserve">Moreno, Rodrigo, Magnus </w:t>
      </w:r>
      <w:proofErr w:type="spellStart"/>
      <w:r>
        <w:t>Borga</w:t>
      </w:r>
      <w:proofErr w:type="spellEnd"/>
      <w:r>
        <w:t xml:space="preserve">, and </w:t>
      </w:r>
      <w:proofErr w:type="spellStart"/>
      <w:r>
        <w:t>Örjan</w:t>
      </w:r>
      <w:proofErr w:type="spellEnd"/>
      <w:r>
        <w:t xml:space="preserve"> </w:t>
      </w:r>
      <w:proofErr w:type="spellStart"/>
      <w:r>
        <w:t>Smedby</w:t>
      </w:r>
      <w:proofErr w:type="spellEnd"/>
      <w:r>
        <w:t xml:space="preserve">. 2014. “Techniques for computing fabric tensors: A review.” </w:t>
      </w:r>
      <w:r>
        <w:rPr>
          <w:i/>
        </w:rPr>
        <w:t>Mathematics and Visualization</w:t>
      </w:r>
      <w:r>
        <w:t xml:space="preserve">, no. 202539: 271–92. </w:t>
      </w:r>
      <w:hyperlink r:id="rId41">
        <w:r>
          <w:rPr>
            <w:rStyle w:val="LienInternet"/>
          </w:rPr>
          <w:t>https://doi.org/10.1007/978-3-642-54301-2_12</w:t>
        </w:r>
      </w:hyperlink>
      <w:r>
        <w:t>.</w:t>
      </w:r>
    </w:p>
    <w:p w14:paraId="2294A641" w14:textId="77777777" w:rsidR="00D61B80" w:rsidRDefault="00D00DF8">
      <w:pPr>
        <w:pStyle w:val="Literaturverzeichnis"/>
      </w:pPr>
      <w:r>
        <w:t>Mortier, Geert R., Daniel H. Cohn, Valerie Cormier-</w:t>
      </w:r>
      <w:proofErr w:type="spellStart"/>
      <w:r>
        <w:t>Daire</w:t>
      </w:r>
      <w:proofErr w:type="spellEnd"/>
      <w:r>
        <w:t xml:space="preserve">, Christine Hall, Deborah Krakow, Stefan </w:t>
      </w:r>
      <w:proofErr w:type="spellStart"/>
      <w:r>
        <w:t>Mundlos</w:t>
      </w:r>
      <w:proofErr w:type="spellEnd"/>
      <w:r>
        <w:t xml:space="preserve">, Gen Nishimura, et al. 2019. “Nosology and classification of genetic skeletal disorders: 2019 revision.” </w:t>
      </w:r>
      <w:r>
        <w:rPr>
          <w:i/>
        </w:rPr>
        <w:t>American Journal of Medical Genetics, Part A</w:t>
      </w:r>
      <w:r>
        <w:t xml:space="preserve"> 179 (12): 2393–2419. </w:t>
      </w:r>
      <w:hyperlink r:id="rId42">
        <w:r>
          <w:rPr>
            <w:rStyle w:val="LienInternet"/>
          </w:rPr>
          <w:t>https://doi.org/10.1002/ajmg.a.61366</w:t>
        </w:r>
      </w:hyperlink>
      <w:r>
        <w:t>.</w:t>
      </w:r>
    </w:p>
    <w:p w14:paraId="3BBAD68B" w14:textId="77777777" w:rsidR="00D61B80" w:rsidRDefault="00D00DF8">
      <w:pPr>
        <w:pStyle w:val="Literaturverzeichnis"/>
      </w:pPr>
      <w:proofErr w:type="spellStart"/>
      <w:r w:rsidRPr="00495C15">
        <w:t>Pahr</w:t>
      </w:r>
      <w:proofErr w:type="spellEnd"/>
      <w:r w:rsidRPr="00495C15">
        <w:t xml:space="preserve">, Dieter H, and Philippe K Zysset. </w:t>
      </w:r>
      <w:r>
        <w:t xml:space="preserve">2009. “A comparison of enhanced continuum FE with </w:t>
      </w:r>
      <w:proofErr w:type="gramStart"/>
      <w:r>
        <w:t>micro FE</w:t>
      </w:r>
      <w:proofErr w:type="gramEnd"/>
      <w:r>
        <w:t xml:space="preserve"> models of human vertebral bodies.” </w:t>
      </w:r>
      <w:r>
        <w:rPr>
          <w:i/>
        </w:rPr>
        <w:t>Journal of Biomechanics</w:t>
      </w:r>
      <w:r>
        <w:t xml:space="preserve"> 42 (4): 455–62. </w:t>
      </w:r>
      <w:hyperlink r:id="rId43">
        <w:r>
          <w:rPr>
            <w:rStyle w:val="LienInternet"/>
          </w:rPr>
          <w:t>https://doi.org/10.1016/j.jbiomech.2008.11.028</w:t>
        </w:r>
      </w:hyperlink>
      <w:r>
        <w:t>.</w:t>
      </w:r>
    </w:p>
    <w:p w14:paraId="09C55E8D" w14:textId="77777777" w:rsidR="00D61B80" w:rsidRDefault="00D00DF8">
      <w:pPr>
        <w:pStyle w:val="Literaturverzeichnis"/>
      </w:pPr>
      <w:proofErr w:type="spellStart"/>
      <w:r>
        <w:t>Panyasantisuk</w:t>
      </w:r>
      <w:proofErr w:type="spellEnd"/>
      <w:r>
        <w:t xml:space="preserve">, </w:t>
      </w:r>
      <w:proofErr w:type="spellStart"/>
      <w:r>
        <w:t>Jarunan</w:t>
      </w:r>
      <w:proofErr w:type="spellEnd"/>
      <w:r>
        <w:t xml:space="preserve">, Dieter H </w:t>
      </w:r>
      <w:proofErr w:type="spellStart"/>
      <w:r>
        <w:t>Pahr</w:t>
      </w:r>
      <w:proofErr w:type="spellEnd"/>
      <w:r>
        <w:t xml:space="preserve">, Thomas Gross, and Philippe K Zysset. 2015. “Comparison of Mixed and Kinematic Uniform Boundary Conditions in Homogenized Elasticity of Femoral Trabecular Bone Using </w:t>
      </w:r>
      <w:proofErr w:type="spellStart"/>
      <w:r>
        <w:t>Microfinite</w:t>
      </w:r>
      <w:proofErr w:type="spellEnd"/>
      <w:r>
        <w:t xml:space="preserve"> Element Analyses.” </w:t>
      </w:r>
      <w:r>
        <w:rPr>
          <w:i/>
        </w:rPr>
        <w:t>Journal of Biomechanical Engineering</w:t>
      </w:r>
      <w:r>
        <w:t xml:space="preserve"> 137 (1): 1–7. </w:t>
      </w:r>
      <w:hyperlink r:id="rId44">
        <w:r>
          <w:rPr>
            <w:rStyle w:val="LienInternet"/>
          </w:rPr>
          <w:t>https://doi.org/10.1115/1.4028968</w:t>
        </w:r>
      </w:hyperlink>
      <w:r>
        <w:t>.</w:t>
      </w:r>
    </w:p>
    <w:p w14:paraId="73C908B5" w14:textId="77777777" w:rsidR="00D61B80" w:rsidRPr="00677821" w:rsidRDefault="00D00DF8">
      <w:pPr>
        <w:pStyle w:val="Literaturverzeichnis"/>
        <w:rPr>
          <w:lang w:val="de-CH"/>
        </w:rPr>
      </w:pPr>
      <w:proofErr w:type="spellStart"/>
      <w:r>
        <w:t>Pialat</w:t>
      </w:r>
      <w:proofErr w:type="spellEnd"/>
      <w:r>
        <w:t xml:space="preserve">, JB B., A. J. Burghardt, M. Sode, T. M. Link, and S. Majumdar. 2012. “Visual grading of motion induced image degradation in high resolution peripheral computed tomography: </w:t>
      </w:r>
      <w:r>
        <w:lastRenderedPageBreak/>
        <w:t xml:space="preserve">Impact of image quality on measures of bone density and micro-architecture.” </w:t>
      </w:r>
      <w:r w:rsidRPr="00495C15">
        <w:rPr>
          <w:i/>
          <w:rPrChange w:id="308" w:author="Schenk, Denis Elia (ARTORG)" w:date="2021-06-25T10:28:00Z">
            <w:rPr>
              <w:i/>
              <w:lang w:val="de-CH"/>
            </w:rPr>
          </w:rPrChange>
        </w:rPr>
        <w:t>Bone</w:t>
      </w:r>
      <w:r w:rsidRPr="00495C15">
        <w:rPr>
          <w:rPrChange w:id="309" w:author="Schenk, Denis Elia (ARTORG)" w:date="2021-06-25T10:28:00Z">
            <w:rPr>
              <w:lang w:val="de-CH"/>
            </w:rPr>
          </w:rPrChange>
        </w:rPr>
        <w:t xml:space="preserve"> 50 (1): 111–18. </w:t>
      </w:r>
      <w:hyperlink r:id="rId45">
        <w:r w:rsidRPr="00677821">
          <w:rPr>
            <w:rStyle w:val="LienInternet"/>
            <w:lang w:val="de-CH"/>
          </w:rPr>
          <w:t>https://doi.org/10.1016/j.bone.2011.10.003</w:t>
        </w:r>
      </w:hyperlink>
      <w:r w:rsidRPr="00677821">
        <w:rPr>
          <w:lang w:val="de-CH"/>
        </w:rPr>
        <w:t>.</w:t>
      </w:r>
    </w:p>
    <w:p w14:paraId="025FFE85" w14:textId="77777777" w:rsidR="00D61B80" w:rsidRDefault="00D00DF8">
      <w:pPr>
        <w:pStyle w:val="Literaturverzeichnis"/>
      </w:pPr>
      <w:proofErr w:type="spellStart"/>
      <w:r w:rsidRPr="00677821">
        <w:rPr>
          <w:lang w:val="de-CH"/>
        </w:rPr>
        <w:t>Rolvien</w:t>
      </w:r>
      <w:proofErr w:type="spellEnd"/>
      <w:r w:rsidRPr="00677821">
        <w:rPr>
          <w:lang w:val="de-CH"/>
        </w:rPr>
        <w:t xml:space="preserve">, Tim, Julian </w:t>
      </w:r>
      <w:proofErr w:type="spellStart"/>
      <w:r w:rsidRPr="00677821">
        <w:rPr>
          <w:lang w:val="de-CH"/>
        </w:rPr>
        <w:t>Stürznickel</w:t>
      </w:r>
      <w:proofErr w:type="spellEnd"/>
      <w:r w:rsidRPr="00677821">
        <w:rPr>
          <w:lang w:val="de-CH"/>
        </w:rPr>
        <w:t xml:space="preserve">, Felix N. Schmidt, Sebastian </w:t>
      </w:r>
      <w:proofErr w:type="spellStart"/>
      <w:r w:rsidRPr="00677821">
        <w:rPr>
          <w:lang w:val="de-CH"/>
        </w:rPr>
        <w:t>Butscheidt</w:t>
      </w:r>
      <w:proofErr w:type="spellEnd"/>
      <w:r w:rsidRPr="00677821">
        <w:rPr>
          <w:lang w:val="de-CH"/>
        </w:rPr>
        <w:t xml:space="preserve">, Tobias Schmidt, Björn Busse, Stefan </w:t>
      </w:r>
      <w:proofErr w:type="spellStart"/>
      <w:r w:rsidRPr="00677821">
        <w:rPr>
          <w:lang w:val="de-CH"/>
        </w:rPr>
        <w:t>Mundlos</w:t>
      </w:r>
      <w:proofErr w:type="spellEnd"/>
      <w:r w:rsidRPr="00677821">
        <w:rPr>
          <w:lang w:val="de-CH"/>
        </w:rPr>
        <w:t xml:space="preserve">, et al. 2018. </w:t>
      </w:r>
      <w:r>
        <w:t xml:space="preserve">“Comparison of Bone Microarchitecture Between Adult Osteogenesis Imperfecta and Early-Onset Osteoporosis.” </w:t>
      </w:r>
      <w:r>
        <w:rPr>
          <w:i/>
        </w:rPr>
        <w:t>Calcified Tissue International</w:t>
      </w:r>
      <w:r>
        <w:t xml:space="preserve"> 103 (5): 512–21. </w:t>
      </w:r>
      <w:hyperlink r:id="rId46">
        <w:r>
          <w:rPr>
            <w:rStyle w:val="LienInternet"/>
          </w:rPr>
          <w:t>https://doi.org/10.1007/s00223-018-0447-8</w:t>
        </w:r>
      </w:hyperlink>
      <w:r>
        <w:t>.</w:t>
      </w:r>
    </w:p>
    <w:p w14:paraId="37B3E40C" w14:textId="77777777" w:rsidR="00D61B80" w:rsidRDefault="00D00DF8">
      <w:pPr>
        <w:pStyle w:val="Literaturverzeichnis"/>
      </w:pPr>
      <w:r>
        <w:t xml:space="preserve">Schenk, Denis, Andrea Mathis, Kurt Lippuner, and Philippe Zysset. 2020. “In vivo repeatability of homogenized finite element analysis based on multiple HR-pQCT sections for assessment of distal radius and tibia strength.” </w:t>
      </w:r>
      <w:r>
        <w:rPr>
          <w:i/>
        </w:rPr>
        <w:t>Bone</w:t>
      </w:r>
      <w:r>
        <w:t xml:space="preserve"> 141 (February): 115575. </w:t>
      </w:r>
      <w:hyperlink r:id="rId47">
        <w:r>
          <w:rPr>
            <w:rStyle w:val="LienInternet"/>
          </w:rPr>
          <w:t>https://doi.org/10.1016/j.bone.2020.115575</w:t>
        </w:r>
      </w:hyperlink>
      <w:r>
        <w:t>.</w:t>
      </w:r>
    </w:p>
    <w:p w14:paraId="0B406EE4" w14:textId="77777777" w:rsidR="00D61B80" w:rsidRDefault="00D00DF8">
      <w:pPr>
        <w:pStyle w:val="Literaturverzeichnis"/>
      </w:pPr>
      <w:proofErr w:type="spellStart"/>
      <w:r>
        <w:t>Scheres</w:t>
      </w:r>
      <w:proofErr w:type="spellEnd"/>
      <w:r>
        <w:t xml:space="preserve">, Luuk J. J., Fleur S. van Dijk, Arjan J. </w:t>
      </w:r>
      <w:proofErr w:type="spellStart"/>
      <w:r>
        <w:t>Harsevoort</w:t>
      </w:r>
      <w:proofErr w:type="spellEnd"/>
      <w:r>
        <w:t xml:space="preserve">, Atty T. H. van Dijk, Anne Marieke </w:t>
      </w:r>
      <w:proofErr w:type="spellStart"/>
      <w:r>
        <w:t>Dommisse</w:t>
      </w:r>
      <w:proofErr w:type="spellEnd"/>
      <w:r>
        <w:t xml:space="preserve">, </w:t>
      </w:r>
      <w:proofErr w:type="spellStart"/>
      <w:r>
        <w:t>Guus</w:t>
      </w:r>
      <w:proofErr w:type="spellEnd"/>
      <w:r>
        <w:t xml:space="preserve"> J. M. Janus, and Anton A. M. Franken. 2018. “Adults with osteogenesis imperfecta: Clinical characteristics of 151 patients with a focus on bisphosphonate use and bone density measurements.” </w:t>
      </w:r>
      <w:r>
        <w:rPr>
          <w:i/>
        </w:rPr>
        <w:t>Bone Reports</w:t>
      </w:r>
      <w:r>
        <w:t xml:space="preserve"> 8 (April): 168–72. </w:t>
      </w:r>
      <w:hyperlink r:id="rId48">
        <w:r>
          <w:rPr>
            <w:rStyle w:val="LienInternet"/>
          </w:rPr>
          <w:t>https://doi.org/10.1016/j.bonr.2018.04.009</w:t>
        </w:r>
      </w:hyperlink>
      <w:r>
        <w:t>.</w:t>
      </w:r>
    </w:p>
    <w:p w14:paraId="41EAD2BB" w14:textId="77777777" w:rsidR="00D61B80" w:rsidRDefault="00D00DF8">
      <w:pPr>
        <w:pStyle w:val="Literaturverzeichnis"/>
      </w:pPr>
      <w:proofErr w:type="spellStart"/>
      <w:r>
        <w:t>Tournis</w:t>
      </w:r>
      <w:proofErr w:type="spellEnd"/>
      <w:r>
        <w:t xml:space="preserve">, </w:t>
      </w:r>
      <w:proofErr w:type="spellStart"/>
      <w:r>
        <w:t>Symeon</w:t>
      </w:r>
      <w:proofErr w:type="spellEnd"/>
      <w:r>
        <w:t xml:space="preserve">, and Anastasia D. Dede. 2018. “Osteogenesis imperfecta – A clinical update.” </w:t>
      </w:r>
      <w:r>
        <w:rPr>
          <w:i/>
        </w:rPr>
        <w:t>Metabolism: Clinical and Experimental</w:t>
      </w:r>
      <w:r>
        <w:t xml:space="preserve"> 80: 27–37. </w:t>
      </w:r>
      <w:hyperlink r:id="rId49">
        <w:r>
          <w:rPr>
            <w:rStyle w:val="LienInternet"/>
          </w:rPr>
          <w:t>https://doi.org/10.1016/j.metabol.2017.06.001</w:t>
        </w:r>
      </w:hyperlink>
      <w:r>
        <w:t>.</w:t>
      </w:r>
    </w:p>
    <w:p w14:paraId="68A328B9" w14:textId="77777777" w:rsidR="00D61B80" w:rsidRDefault="00D00DF8">
      <w:pPr>
        <w:pStyle w:val="Literaturverzeichnis"/>
      </w:pPr>
      <w:r>
        <w:t xml:space="preserve">Varga, Peter, Enrico </w:t>
      </w:r>
      <w:proofErr w:type="spellStart"/>
      <w:r>
        <w:t>Dall’Ara</w:t>
      </w:r>
      <w:proofErr w:type="spellEnd"/>
      <w:r>
        <w:t xml:space="preserve">, Dieter H. </w:t>
      </w:r>
      <w:proofErr w:type="spellStart"/>
      <w:r>
        <w:t>Pahr</w:t>
      </w:r>
      <w:proofErr w:type="spellEnd"/>
      <w:r>
        <w:t xml:space="preserve">, Michael </w:t>
      </w:r>
      <w:proofErr w:type="spellStart"/>
      <w:r>
        <w:t>Pretterklieber</w:t>
      </w:r>
      <w:proofErr w:type="spellEnd"/>
      <w:r>
        <w:t xml:space="preserve">, and Philippe K. Zysset. 2011. “Validation of an HR-pQCT-based homogenized finite element approach using mechanical testing of ultra-distal radius sections.” </w:t>
      </w:r>
      <w:r>
        <w:rPr>
          <w:i/>
        </w:rPr>
        <w:t>Biomechanics and Modeling in Mechanobiology</w:t>
      </w:r>
      <w:r>
        <w:t xml:space="preserve"> 10 (4): 431–44. </w:t>
      </w:r>
      <w:hyperlink r:id="rId50">
        <w:r>
          <w:rPr>
            <w:rStyle w:val="LienInternet"/>
          </w:rPr>
          <w:t>https://doi.org/10.1007/s10237-010-0245-3</w:t>
        </w:r>
      </w:hyperlink>
      <w:r>
        <w:t>.</w:t>
      </w:r>
    </w:p>
    <w:p w14:paraId="565E2469" w14:textId="77777777" w:rsidR="00D61B80" w:rsidRDefault="00D00DF8">
      <w:pPr>
        <w:pStyle w:val="Literaturverzeichnis"/>
      </w:pPr>
      <w:r>
        <w:t xml:space="preserve">Whittier, D. E., S. K. Boyd, A. J. Burghardt, J. </w:t>
      </w:r>
      <w:proofErr w:type="spellStart"/>
      <w:r>
        <w:t>Paccou</w:t>
      </w:r>
      <w:proofErr w:type="spellEnd"/>
      <w:r>
        <w:t xml:space="preserve">, A. </w:t>
      </w:r>
      <w:proofErr w:type="spellStart"/>
      <w:r>
        <w:t>Ghasem</w:t>
      </w:r>
      <w:proofErr w:type="spellEnd"/>
      <w:r>
        <w:t xml:space="preserve">-Zadeh, R. </w:t>
      </w:r>
      <w:proofErr w:type="spellStart"/>
      <w:r>
        <w:t>Chapurlat</w:t>
      </w:r>
      <w:proofErr w:type="spellEnd"/>
      <w:r>
        <w:t xml:space="preserve">, K. </w:t>
      </w:r>
      <w:proofErr w:type="spellStart"/>
      <w:r>
        <w:t>Engelke</w:t>
      </w:r>
      <w:proofErr w:type="spellEnd"/>
      <w:r>
        <w:t xml:space="preserve">, and M. L. </w:t>
      </w:r>
      <w:proofErr w:type="spellStart"/>
      <w:r>
        <w:t>Bouxsein</w:t>
      </w:r>
      <w:proofErr w:type="spellEnd"/>
      <w:r>
        <w:t xml:space="preserve">. 2020. “Guidelines for the assessment of bone density and microarchitecture in vivo using high-resolution peripheral quantitative computed tomography.” </w:t>
      </w:r>
      <w:r>
        <w:rPr>
          <w:i/>
        </w:rPr>
        <w:t>Osteoporosis International</w:t>
      </w:r>
      <w:r>
        <w:t xml:space="preserve"> 31 (9): 1607–27. </w:t>
      </w:r>
      <w:hyperlink r:id="rId51">
        <w:r>
          <w:rPr>
            <w:rStyle w:val="LienInternet"/>
          </w:rPr>
          <w:t>https://doi.org/10.1007/s00198-020-05438-5</w:t>
        </w:r>
      </w:hyperlink>
      <w:r>
        <w:t>.</w:t>
      </w:r>
    </w:p>
    <w:p w14:paraId="74A7BCDD" w14:textId="77777777" w:rsidR="00D61B80" w:rsidRDefault="00D00DF8">
      <w:pPr>
        <w:pStyle w:val="Literaturverzeichnis"/>
      </w:pPr>
      <w:r>
        <w:t xml:space="preserve">Zysset, P. K., R. W. Goulet, and S. J. Hollister. 1998. “A global relationship between trabecular bone morphology and homogenized elastic properties.” </w:t>
      </w:r>
      <w:r>
        <w:rPr>
          <w:i/>
        </w:rPr>
        <w:t>Journal of Biomechanical Engineering</w:t>
      </w:r>
      <w:r>
        <w:t xml:space="preserve"> 120 (5): 640–46. </w:t>
      </w:r>
      <w:hyperlink r:id="rId52">
        <w:r>
          <w:rPr>
            <w:rStyle w:val="LienInternet"/>
          </w:rPr>
          <w:t>https://doi.org/10.1115/1.2834756</w:t>
        </w:r>
      </w:hyperlink>
      <w:r>
        <w:t>.</w:t>
      </w:r>
    </w:p>
    <w:p w14:paraId="620559A0" w14:textId="77777777" w:rsidR="00D61B80" w:rsidRDefault="00D00DF8">
      <w:pPr>
        <w:pStyle w:val="Literaturverzeichnis"/>
      </w:pPr>
      <w:r>
        <w:t xml:space="preserve">Zysset, Philippe K, and A </w:t>
      </w:r>
      <w:proofErr w:type="spellStart"/>
      <w:r>
        <w:t>Curnier</w:t>
      </w:r>
      <w:proofErr w:type="spellEnd"/>
      <w:r>
        <w:t xml:space="preserve">. 1995. “An alternative model for anisotropic elasticity based on fabric tensors.” </w:t>
      </w:r>
      <w:r>
        <w:rPr>
          <w:i/>
        </w:rPr>
        <w:t>Mechanics of Materials</w:t>
      </w:r>
      <w:r>
        <w:t xml:space="preserve"> 21 (4): 243–50. </w:t>
      </w:r>
      <w:hyperlink r:id="rId53">
        <w:r>
          <w:rPr>
            <w:rStyle w:val="LienInternet"/>
          </w:rPr>
          <w:t>https://doi.org/10.1016/0167-6636(95)00018-6</w:t>
        </w:r>
      </w:hyperlink>
      <w:r>
        <w:t>.</w:t>
      </w:r>
    </w:p>
    <w:sectPr w:rsidR="00D61B80">
      <w:pgSz w:w="12240" w:h="15840"/>
      <w:pgMar w:top="1440" w:right="1440" w:bottom="1440" w:left="1440" w:header="0" w:footer="0" w:gutter="0"/>
      <w:lnNumType w:countBy="5" w:distance="288"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chenk, Denis Elia (ARTORG)" w:date="2021-06-25T10:28:00Z" w:initials="SDE(">
    <w:p w14:paraId="50599075" w14:textId="0480FB07" w:rsidR="00495C15" w:rsidRDefault="00495C15">
      <w:pPr>
        <w:pStyle w:val="Kommentartext"/>
      </w:pPr>
      <w:r>
        <w:rPr>
          <w:rStyle w:val="Kommentarzeichen"/>
        </w:rPr>
        <w:annotationRef/>
      </w:r>
      <w:r>
        <w:t>I would delete this</w:t>
      </w:r>
    </w:p>
  </w:comment>
  <w:comment w:id="9" w:author="Schenk, Denis Elia (ARTORG)" w:date="2021-06-25T10:32:00Z" w:initials="SDE(">
    <w:p w14:paraId="7F0A43B5" w14:textId="73DD4939" w:rsidR="00495C15" w:rsidRDefault="00495C15">
      <w:pPr>
        <w:pStyle w:val="Kommentartext"/>
      </w:pPr>
      <w:r>
        <w:rPr>
          <w:rStyle w:val="Kommentarzeichen"/>
        </w:rPr>
        <w:annotationRef/>
      </w:r>
      <w:r>
        <w:t>With…?</w:t>
      </w:r>
    </w:p>
  </w:comment>
  <w:comment w:id="35" w:author="Michael" w:date="2021-06-14T11:10:00Z" w:initials="M">
    <w:p w14:paraId="0C4E2624" w14:textId="6D9B1AD4" w:rsidR="00677821" w:rsidRDefault="00677821">
      <w:pPr>
        <w:pStyle w:val="Kommentartext"/>
      </w:pPr>
      <w:r>
        <w:rPr>
          <w:rStyle w:val="Kommentarzeichen"/>
        </w:rPr>
        <w:annotationRef/>
      </w:r>
      <w:r>
        <w:t xml:space="preserve">There are more </w:t>
      </w:r>
      <w:proofErr w:type="spellStart"/>
      <w:r>
        <w:t>then</w:t>
      </w:r>
      <w:proofErr w:type="spellEnd"/>
      <w:r>
        <w:t xml:space="preserve"> four OI types, those are just the four most familiar forms</w:t>
      </w:r>
    </w:p>
  </w:comment>
  <w:comment w:id="43" w:author="Schenk, Denis Elia (ARTORG)" w:date="2021-06-25T10:37:00Z" w:initials="SDE(">
    <w:p w14:paraId="7B3B9CA9" w14:textId="20F72F93" w:rsidR="00495C15" w:rsidRDefault="00495C15">
      <w:pPr>
        <w:pStyle w:val="Kommentartext"/>
      </w:pPr>
      <w:r>
        <w:rPr>
          <w:rStyle w:val="Kommentarzeichen"/>
        </w:rPr>
        <w:annotationRef/>
      </w:r>
      <w:r>
        <w:t xml:space="preserve">Higher post-yield behavior…? Maybe a stiffer post yield, </w:t>
      </w:r>
      <w:r w:rsidR="00907005">
        <w:t xml:space="preserve">or a higher yield point. </w:t>
      </w:r>
      <w:proofErr w:type="gramStart"/>
      <w:r w:rsidR="00907005">
        <w:t>So</w:t>
      </w:r>
      <w:proofErr w:type="gramEnd"/>
      <w:r w:rsidR="00907005">
        <w:t xml:space="preserve"> the word “higher” doesn’t fit here.</w:t>
      </w:r>
    </w:p>
  </w:comment>
  <w:comment w:id="71" w:author="Schenk, Denis Elia (ARTORG)" w:date="2021-06-25T10:42:00Z" w:initials="SDE(">
    <w:p w14:paraId="7A674189" w14:textId="2752F6E8" w:rsidR="00907005" w:rsidRDefault="00907005">
      <w:pPr>
        <w:pStyle w:val="Kommentartext"/>
      </w:pPr>
      <w:r>
        <w:rPr>
          <w:rStyle w:val="Kommentarzeichen"/>
        </w:rPr>
        <w:annotationRef/>
      </w:r>
      <w:r>
        <w:t>Or rather hFE…?</w:t>
      </w:r>
    </w:p>
  </w:comment>
  <w:comment w:id="73" w:author="Michael" w:date="2021-06-15T08:55:00Z" w:initials="M">
    <w:p w14:paraId="742B32FB" w14:textId="49F52CCC" w:rsidR="00C76D79" w:rsidRDefault="00C76D79">
      <w:pPr>
        <w:pStyle w:val="Kommentartext"/>
      </w:pPr>
      <w:r>
        <w:rPr>
          <w:rStyle w:val="Kommentarzeichen"/>
        </w:rPr>
        <w:annotationRef/>
      </w:r>
      <w:r>
        <w:t>Is it in Bone only Methods? Not Materials and Methods</w:t>
      </w:r>
    </w:p>
  </w:comment>
  <w:comment w:id="76" w:author="Schenk, Denis Elia (ARTORG)" w:date="2021-06-25T10:43:00Z" w:initials="SDE(">
    <w:p w14:paraId="7A857553" w14:textId="4FF42CDA" w:rsidR="00907005" w:rsidRDefault="00907005">
      <w:pPr>
        <w:pStyle w:val="Kommentartext"/>
      </w:pPr>
      <w:r>
        <w:rPr>
          <w:rStyle w:val="Kommentarzeichen"/>
        </w:rPr>
        <w:annotationRef/>
      </w:r>
      <w:r>
        <w:t>Reference, if possible</w:t>
      </w:r>
    </w:p>
  </w:comment>
  <w:comment w:id="77" w:author="Michael" w:date="2021-06-15T08:39:00Z" w:initials="M">
    <w:p w14:paraId="3C65BDFB" w14:textId="76150B92" w:rsidR="009A4D0B" w:rsidRDefault="009A4D0B">
      <w:pPr>
        <w:pStyle w:val="Kommentartext"/>
      </w:pPr>
      <w:r>
        <w:rPr>
          <w:rStyle w:val="Kommentarzeichen"/>
        </w:rPr>
        <w:annotationRef/>
      </w:r>
      <w:r>
        <w:t xml:space="preserve">As far I remember, there were also scans in USA and Europe, may you can add a </w:t>
      </w:r>
      <w:proofErr w:type="spellStart"/>
      <w:r>
        <w:t>cmment</w:t>
      </w:r>
      <w:proofErr w:type="spellEnd"/>
      <w:r>
        <w:t xml:space="preserve"> and Bettina or Mahdi could add the correct sentence</w:t>
      </w:r>
    </w:p>
  </w:comment>
  <w:comment w:id="84" w:author="Schenk, Denis Elia (ARTORG)" w:date="2021-06-25T10:45:00Z" w:initials="SDE(">
    <w:p w14:paraId="732E8199" w14:textId="36BB6A23" w:rsidR="00907005" w:rsidRDefault="00907005">
      <w:pPr>
        <w:pStyle w:val="Kommentartext"/>
      </w:pPr>
      <w:r>
        <w:rPr>
          <w:rStyle w:val="Kommentarzeichen"/>
        </w:rPr>
        <w:annotationRef/>
      </w:r>
      <w:proofErr w:type="spellStart"/>
      <w:r>
        <w:t>Pialat</w:t>
      </w:r>
      <w:proofErr w:type="spellEnd"/>
      <w:r>
        <w:t xml:space="preserve"> only proposed the grade scale, but not the technique of grading first, </w:t>
      </w:r>
      <w:proofErr w:type="gramStart"/>
      <w:r>
        <w:t>middle</w:t>
      </w:r>
      <w:proofErr w:type="gramEnd"/>
      <w:r>
        <w:t xml:space="preserve"> and last slice.</w:t>
      </w:r>
      <w:r>
        <w:tab/>
      </w:r>
    </w:p>
  </w:comment>
  <w:comment w:id="89" w:author="Schenk, Denis Elia (ARTORG)" w:date="2021-06-25T10:47:00Z" w:initials="SDE(">
    <w:p w14:paraId="269D1AF1" w14:textId="155EA770" w:rsidR="00907005" w:rsidRDefault="00907005">
      <w:pPr>
        <w:pStyle w:val="Kommentartext"/>
      </w:pPr>
      <w:r>
        <w:rPr>
          <w:rStyle w:val="Kommentarzeichen"/>
        </w:rPr>
        <w:annotationRef/>
      </w:r>
      <w:r>
        <w:t>Maybe helpful to have a figure describing this. Or add to figure with stack definitions.</w:t>
      </w:r>
    </w:p>
  </w:comment>
  <w:comment w:id="99" w:author="Schenk, Denis Elia (ARTORG)" w:date="2021-06-25T10:49:00Z" w:initials="SDE(">
    <w:p w14:paraId="40B3E234" w14:textId="66A47B93" w:rsidR="00FA4934" w:rsidRDefault="00FA4934">
      <w:pPr>
        <w:pStyle w:val="Kommentartext"/>
      </w:pPr>
      <w:r>
        <w:rPr>
          <w:rStyle w:val="Kommentarzeichen"/>
        </w:rPr>
        <w:annotationRef/>
      </w:r>
      <w:r>
        <w:t xml:space="preserve">Usually, only the main author is </w:t>
      </w:r>
      <w:proofErr w:type="gramStart"/>
      <w:r>
        <w:t>stated</w:t>
      </w:r>
      <w:proofErr w:type="gramEnd"/>
      <w:r>
        <w:t xml:space="preserve"> and you use et al. for the others</w:t>
      </w:r>
    </w:p>
  </w:comment>
  <w:comment w:id="102" w:author="Michael" w:date="2021-06-15T08:46:00Z" w:initials="M">
    <w:p w14:paraId="7B0607D5" w14:textId="41D99762" w:rsidR="009A4D0B" w:rsidRDefault="009A4D0B">
      <w:pPr>
        <w:pStyle w:val="Kommentartext"/>
      </w:pPr>
      <w:r>
        <w:rPr>
          <w:rStyle w:val="Kommentarzeichen"/>
        </w:rPr>
        <w:annotationRef/>
      </w:r>
      <w:r>
        <w:t xml:space="preserve">This </w:t>
      </w:r>
      <w:proofErr w:type="spellStart"/>
      <w:r>
        <w:t>senctence</w:t>
      </w:r>
      <w:proofErr w:type="spellEnd"/>
      <w:r>
        <w:t xml:space="preserve"> is a bit hard to read, please reorder the sentence</w:t>
      </w:r>
    </w:p>
  </w:comment>
  <w:comment w:id="109" w:author="Michael" w:date="2021-06-15T08:48:00Z" w:initials="M">
    <w:p w14:paraId="6F630E69" w14:textId="0703D948" w:rsidR="00C76D79" w:rsidRDefault="00C76D79">
      <w:pPr>
        <w:pStyle w:val="Kommentartext"/>
      </w:pPr>
      <w:r>
        <w:rPr>
          <w:rStyle w:val="Kommentarzeichen"/>
        </w:rPr>
        <w:annotationRef/>
      </w:r>
      <w:r>
        <w:t>Something like that, but you may find a better word</w:t>
      </w:r>
    </w:p>
  </w:comment>
  <w:comment w:id="111" w:author="Schenk, Denis Elia (ARTORG)" w:date="2021-06-25T10:50:00Z" w:initials="SDE(">
    <w:p w14:paraId="022F6E81" w14:textId="7414FD5F" w:rsidR="00FA4934" w:rsidRDefault="00FA4934">
      <w:pPr>
        <w:pStyle w:val="Kommentartext"/>
      </w:pPr>
      <w:r>
        <w:rPr>
          <w:rStyle w:val="Kommentarzeichen"/>
        </w:rPr>
        <w:annotationRef/>
      </w:r>
      <w:r>
        <w:t xml:space="preserve">Just a comment: Sometimes you use “s” and sometimes “z”. </w:t>
      </w:r>
      <w:proofErr w:type="gramStart"/>
      <w:r>
        <w:t>Depends</w:t>
      </w:r>
      <w:proofErr w:type="gramEnd"/>
      <w:r>
        <w:t xml:space="preserve"> if you want to use British or American English. I would try to stay consistent.</w:t>
      </w:r>
    </w:p>
  </w:comment>
  <w:comment w:id="120" w:author="Michael" w:date="2021-06-15T09:04:00Z" w:initials="M">
    <w:p w14:paraId="3DEFD285" w14:textId="6EEC13AD" w:rsidR="006617E0" w:rsidRDefault="006617E0">
      <w:pPr>
        <w:pStyle w:val="Kommentartext"/>
      </w:pPr>
      <w:r>
        <w:rPr>
          <w:rStyle w:val="Kommentarzeichen"/>
        </w:rPr>
        <w:annotationRef/>
      </w:r>
      <w:r>
        <w:t>How many failed?</w:t>
      </w:r>
    </w:p>
  </w:comment>
  <w:comment w:id="130" w:author="Schenk, Denis Elia (ARTORG)" w:date="2021-06-25T10:57:00Z" w:initials="SDE(">
    <w:p w14:paraId="16450CB6" w14:textId="169B667A" w:rsidR="00214883" w:rsidRDefault="00214883">
      <w:pPr>
        <w:pStyle w:val="Kommentartext"/>
      </w:pPr>
      <w:r>
        <w:rPr>
          <w:rStyle w:val="Kommentarzeichen"/>
        </w:rPr>
        <w:annotationRef/>
      </w:r>
      <w:r>
        <w:t>If you compare to my repeatability study, I did subdivide the statistical analysis in three parts and then used these subtitles for the results section. Maybe that would help external readers to easier understand what was done.</w:t>
      </w:r>
    </w:p>
  </w:comment>
  <w:comment w:id="131" w:author="Michael" w:date="2021-06-15T08:58:00Z" w:initials="M">
    <w:p w14:paraId="18BCC136" w14:textId="70395DE5" w:rsidR="006617E0" w:rsidRDefault="006617E0">
      <w:pPr>
        <w:pStyle w:val="Kommentartext"/>
      </w:pPr>
      <w:r>
        <w:rPr>
          <w:rStyle w:val="Kommentarzeichen"/>
        </w:rPr>
        <w:annotationRef/>
      </w:r>
      <w:r>
        <w:t xml:space="preserve">This paragraph is hard to read, try to rearrange it or may you could also add </w:t>
      </w:r>
      <w:proofErr w:type="spellStart"/>
      <w:r>
        <w:t>sutitles</w:t>
      </w:r>
      <w:proofErr w:type="spellEnd"/>
      <w:r>
        <w:t>, that you see better the structure of your statistical analysis</w:t>
      </w:r>
    </w:p>
  </w:comment>
  <w:comment w:id="133" w:author="Schenk, Denis Elia (ARTORG)" w:date="2021-06-25T10:58:00Z" w:initials="SDE(">
    <w:p w14:paraId="285C7B4A" w14:textId="71239008" w:rsidR="00214883" w:rsidRDefault="00214883">
      <w:pPr>
        <w:pStyle w:val="Kommentartext"/>
      </w:pPr>
      <w:r>
        <w:rPr>
          <w:rStyle w:val="Kommentarzeichen"/>
        </w:rPr>
        <w:annotationRef/>
      </w:r>
      <w:r>
        <w:t>That’s belonging to statistics as well</w:t>
      </w:r>
    </w:p>
  </w:comment>
  <w:comment w:id="134" w:author="Michael" w:date="2021-06-15T09:22:00Z" w:initials="M">
    <w:p w14:paraId="5C3061B0" w14:textId="00E3B9B1" w:rsidR="008944CE" w:rsidRDefault="008944CE">
      <w:pPr>
        <w:pStyle w:val="Kommentartext"/>
      </w:pPr>
      <w:r>
        <w:rPr>
          <w:rStyle w:val="Kommentarzeichen"/>
        </w:rPr>
        <w:annotationRef/>
      </w:r>
      <w:r>
        <w:t xml:space="preserve">Please use the same subtitles as written in the result section. I have the impression, that it would make your different analysis </w:t>
      </w:r>
      <w:proofErr w:type="gramStart"/>
      <w:r>
        <w:t>more clearer</w:t>
      </w:r>
      <w:proofErr w:type="gramEnd"/>
    </w:p>
  </w:comment>
  <w:comment w:id="135" w:author="Michael" w:date="2021-06-15T09:06:00Z" w:initials="M">
    <w:p w14:paraId="3E2F4AAA" w14:textId="595340E7" w:rsidR="007F7DE9" w:rsidRDefault="006617E0">
      <w:pPr>
        <w:pStyle w:val="Kommentartext"/>
      </w:pPr>
      <w:r>
        <w:rPr>
          <w:rStyle w:val="Kommentarzeichen"/>
        </w:rPr>
        <w:annotationRef/>
      </w:r>
      <w:r w:rsidR="007F7DE9">
        <w:t xml:space="preserve">Nice table, make it much </w:t>
      </w:r>
      <w:proofErr w:type="gramStart"/>
      <w:r w:rsidR="007F7DE9">
        <w:t>more easier</w:t>
      </w:r>
      <w:proofErr w:type="gramEnd"/>
      <w:r w:rsidR="007F7DE9">
        <w:t xml:space="preserve"> to understand.</w:t>
      </w:r>
    </w:p>
    <w:p w14:paraId="1A75A825" w14:textId="77777777" w:rsidR="007F7DE9" w:rsidRDefault="007F7DE9">
      <w:pPr>
        <w:pStyle w:val="Kommentartext"/>
      </w:pPr>
    </w:p>
    <w:p w14:paraId="315800E8" w14:textId="37503107" w:rsidR="006617E0" w:rsidRDefault="006617E0">
      <w:pPr>
        <w:pStyle w:val="Kommentartext"/>
      </w:pPr>
      <w:r>
        <w:t xml:space="preserve">Why do we have here 49 subjects in the OI and before you mention 50 </w:t>
      </w:r>
      <w:proofErr w:type="gramStart"/>
      <w:r>
        <w:t>subject</w:t>
      </w:r>
      <w:proofErr w:type="gramEnd"/>
      <w:r>
        <w:t>?</w:t>
      </w:r>
    </w:p>
  </w:comment>
  <w:comment w:id="149" w:author="Schenk, Denis Elia (ARTORG)" w:date="2021-06-25T11:12:00Z" w:initials="SDE(">
    <w:p w14:paraId="199609B2" w14:textId="38339004" w:rsidR="002869F6" w:rsidRDefault="002869F6">
      <w:pPr>
        <w:pStyle w:val="Kommentartext"/>
      </w:pPr>
      <w:r>
        <w:rPr>
          <w:rStyle w:val="Kommentarzeichen"/>
        </w:rPr>
        <w:annotationRef/>
      </w:r>
      <w:r>
        <w:t>Did you fit a line, or did the regression on the 1:1 line (slope = 1, intercept = 0)?</w:t>
      </w:r>
    </w:p>
  </w:comment>
  <w:comment w:id="189" w:author="Schenk, Denis Elia (ARTORG)" w:date="2021-06-25T14:07:00Z" w:initials="SDE(">
    <w:p w14:paraId="6F2F9FBB" w14:textId="07AD1E3A" w:rsidR="00CF4659" w:rsidRDefault="00CF4659">
      <w:pPr>
        <w:pStyle w:val="Kommentartext"/>
      </w:pPr>
      <w:r>
        <w:rPr>
          <w:rStyle w:val="Kommentarzeichen"/>
        </w:rPr>
        <w:annotationRef/>
      </w:r>
      <w:r>
        <w:t>But then the stiffness constants are not significantly higher</w:t>
      </w:r>
    </w:p>
  </w:comment>
  <w:comment w:id="193" w:author="Michael" w:date="2021-06-15T09:51:00Z" w:initials="M">
    <w:p w14:paraId="31698C45" w14:textId="71E712C7" w:rsidR="00477831" w:rsidRDefault="00477831">
      <w:pPr>
        <w:pStyle w:val="Kommentartext"/>
      </w:pPr>
      <w:r>
        <w:rPr>
          <w:rStyle w:val="Kommentarzeichen"/>
        </w:rPr>
        <w:annotationRef/>
      </w:r>
      <w:r>
        <w:t xml:space="preserve">Since you add before some subtitles, I would add here also one, </w:t>
      </w:r>
      <w:proofErr w:type="spellStart"/>
      <w:r>
        <w:t>eg.</w:t>
      </w:r>
      <w:proofErr w:type="spellEnd"/>
      <w:r>
        <w:t xml:space="preserve"> Comparison with other anatomical regions or Comparison with literature. </w:t>
      </w:r>
      <w:proofErr w:type="gramStart"/>
      <w:r>
        <w:t>Otherwise</w:t>
      </w:r>
      <w:proofErr w:type="gramEnd"/>
      <w:r>
        <w:t xml:space="preserve"> one can think it belongs to the above section</w:t>
      </w:r>
    </w:p>
  </w:comment>
  <w:comment w:id="195" w:author="Schenk, Denis Elia (ARTORG)" w:date="2021-06-25T14:08:00Z" w:initials="SDE(">
    <w:p w14:paraId="1CA0EF02" w14:textId="53B01FA5" w:rsidR="00CF4659" w:rsidRDefault="00CF4659">
      <w:pPr>
        <w:pStyle w:val="Kommentartext"/>
      </w:pPr>
      <w:r>
        <w:rPr>
          <w:rStyle w:val="Kommentarzeichen"/>
        </w:rPr>
        <w:annotationRef/>
      </w:r>
      <w:r>
        <w:t>Only first author and “et al.”</w:t>
      </w:r>
    </w:p>
  </w:comment>
  <w:comment w:id="197" w:author="Schenk, Denis Elia (ARTORG)" w:date="2021-06-25T14:10:00Z" w:initials="SDE(">
    <w:p w14:paraId="2DF9B209" w14:textId="332049B9" w:rsidR="00CF4659" w:rsidRDefault="00CF4659">
      <w:pPr>
        <w:pStyle w:val="Kommentartext"/>
      </w:pPr>
      <w:r>
        <w:rPr>
          <w:rStyle w:val="Kommentarzeichen"/>
        </w:rPr>
        <w:annotationRef/>
      </w:r>
      <w:r>
        <w:t>Maybe add a line between the lines of the other studies and yours (-&gt; makes it easier to see on the first glance)</w:t>
      </w:r>
    </w:p>
  </w:comment>
  <w:comment w:id="199" w:author="Michael" w:date="2021-06-15T10:10:00Z" w:initials="M">
    <w:p w14:paraId="34907BAE" w14:textId="2E44EBCD" w:rsidR="00C37E4F" w:rsidRDefault="00C37E4F">
      <w:pPr>
        <w:pStyle w:val="Kommentartext"/>
      </w:pPr>
      <w:r>
        <w:rPr>
          <w:rStyle w:val="Kommentarzeichen"/>
        </w:rPr>
        <w:annotationRef/>
      </w:r>
      <w:r>
        <w:t xml:space="preserve">In my review, the reviewer complained about the term </w:t>
      </w:r>
      <w:proofErr w:type="spellStart"/>
      <w:proofErr w:type="gramStart"/>
      <w:r>
        <w:t>tBMD</w:t>
      </w:r>
      <w:proofErr w:type="spellEnd"/>
      <w:proofErr w:type="gramEnd"/>
      <w:r>
        <w:t xml:space="preserve"> and he suggested to use instead tissue mineral density (TMD). Maybe you could check in the author guidelines of Bone, if there is </w:t>
      </w:r>
      <w:r w:rsidR="00E27959">
        <w:t>the correct</w:t>
      </w:r>
      <w:r>
        <w:t xml:space="preserve"> abbreviation </w:t>
      </w:r>
      <w:r w:rsidR="00E27959">
        <w:t>mentioned</w:t>
      </w:r>
    </w:p>
  </w:comment>
  <w:comment w:id="200" w:author="Michael" w:date="2021-06-15T09:57:00Z" w:initials="M">
    <w:p w14:paraId="2779F742" w14:textId="4B892194" w:rsidR="00477831" w:rsidRDefault="00477831">
      <w:pPr>
        <w:pStyle w:val="Kommentartext"/>
      </w:pPr>
      <w:r>
        <w:rPr>
          <w:rStyle w:val="Kommentarzeichen"/>
        </w:rPr>
        <w:annotationRef/>
      </w:r>
      <w:r>
        <w:t xml:space="preserve">Of what? </w:t>
      </w:r>
      <w:r w:rsidR="00E27959">
        <w:t>Most likely</w:t>
      </w:r>
      <w:r>
        <w:t xml:space="preserve"> mgHA/ccm/BVTV isn’t it?</w:t>
      </w:r>
    </w:p>
  </w:comment>
  <w:comment w:id="201" w:author="Michael" w:date="2021-06-15T09:58:00Z" w:initials="M">
    <w:p w14:paraId="1A4A0863" w14:textId="3427756B" w:rsidR="00477831" w:rsidRDefault="00477831">
      <w:pPr>
        <w:pStyle w:val="Kommentartext"/>
      </w:pPr>
      <w:r>
        <w:rPr>
          <w:rStyle w:val="Kommentarzeichen"/>
        </w:rPr>
        <w:annotationRef/>
      </w:r>
      <w:r>
        <w:t>mgHA/ccm</w:t>
      </w:r>
    </w:p>
  </w:comment>
  <w:comment w:id="202" w:author="Michael" w:date="2021-06-15T09:58:00Z" w:initials="M">
    <w:p w14:paraId="1699CBE4" w14:textId="4C2E9288" w:rsidR="00477831" w:rsidRDefault="00477831">
      <w:pPr>
        <w:pStyle w:val="Kommentartext"/>
      </w:pPr>
      <w:r>
        <w:rPr>
          <w:rStyle w:val="Kommentarzeichen"/>
        </w:rPr>
        <w:annotationRef/>
      </w:r>
      <w:r>
        <w:t>mgHA/ccm</w:t>
      </w:r>
    </w:p>
  </w:comment>
  <w:comment w:id="198" w:author="Schenk, Denis Elia (ARTORG)" w:date="2021-06-25T14:13:00Z" w:initials="SDE(">
    <w:p w14:paraId="439D24E3" w14:textId="00E9F561" w:rsidR="006103B8" w:rsidRDefault="006103B8">
      <w:pPr>
        <w:pStyle w:val="Kommentartext"/>
      </w:pPr>
      <w:r>
        <w:rPr>
          <w:rStyle w:val="Kommentarzeichen"/>
        </w:rPr>
        <w:annotationRef/>
      </w:r>
      <w:r>
        <w:t>Quite hard to read. Maybe present in a table…?</w:t>
      </w:r>
    </w:p>
  </w:comment>
  <w:comment w:id="216" w:author="Schenk, Denis Elia (ARTORG)" w:date="2021-06-25T14:19:00Z" w:initials="SDE(">
    <w:p w14:paraId="52AC0B2D" w14:textId="1AAA06ED" w:rsidR="006103B8" w:rsidRDefault="006103B8">
      <w:pPr>
        <w:pStyle w:val="Kommentartext"/>
      </w:pPr>
      <w:r>
        <w:rPr>
          <w:rStyle w:val="Kommentarzeichen"/>
        </w:rPr>
        <w:annotationRef/>
      </w:r>
      <w:r>
        <w:t>“</w:t>
      </w:r>
      <w:proofErr w:type="gramStart"/>
      <w:r>
        <w:t>with</w:t>
      </w:r>
      <w:proofErr w:type="gramEnd"/>
      <w:r>
        <w:t xml:space="preserve"> the more significant being…” this sentence make no sense</w:t>
      </w:r>
    </w:p>
  </w:comment>
  <w:comment w:id="245" w:author="Schenk, Denis Elia (ARTORG)" w:date="2021-06-25T14:29:00Z" w:initials="SDE(">
    <w:p w14:paraId="7220457A" w14:textId="47914F0A" w:rsidR="003809D8" w:rsidRDefault="003809D8">
      <w:pPr>
        <w:pStyle w:val="Kommentartext"/>
      </w:pPr>
      <w:r>
        <w:rPr>
          <w:rStyle w:val="Kommentarzeichen"/>
        </w:rPr>
        <w:annotationRef/>
      </w:r>
      <w:r>
        <w:t>Probably you could as well exclusively argue with the partial volume effect.</w:t>
      </w:r>
    </w:p>
  </w:comment>
  <w:comment w:id="250" w:author="Michael" w:date="2021-06-15T10:16:00Z" w:initials="M">
    <w:p w14:paraId="44F06EBE" w14:textId="2756AE2F" w:rsidR="00E27959" w:rsidRDefault="00E27959">
      <w:pPr>
        <w:pStyle w:val="Kommentartext"/>
      </w:pPr>
      <w:r>
        <w:rPr>
          <w:rStyle w:val="Kommentarzeichen"/>
        </w:rPr>
        <w:annotationRef/>
      </w:r>
      <w:r>
        <w:t>are you sure that all the patient received bisphosphonate before? Most likely they did. Did Bettina suggest adding this comment?</w:t>
      </w:r>
    </w:p>
  </w:comment>
  <w:comment w:id="251" w:author="Schenk, Denis Elia (ARTORG)" w:date="2021-06-25T14:31:00Z" w:initials="SDE(">
    <w:p w14:paraId="60801628" w14:textId="0825B46A" w:rsidR="003809D8" w:rsidRDefault="003809D8">
      <w:pPr>
        <w:pStyle w:val="Kommentartext"/>
      </w:pPr>
      <w:r>
        <w:rPr>
          <w:rStyle w:val="Kommentarzeichen"/>
        </w:rPr>
        <w:annotationRef/>
      </w:r>
      <w:r>
        <w:t xml:space="preserve">To you have a </w:t>
      </w:r>
      <w:r w:rsidR="00A43F78">
        <w:t xml:space="preserve">publication supporting </w:t>
      </w:r>
      <w:proofErr w:type="gramStart"/>
      <w:r w:rsidR="00A43F78">
        <w:t>this?</w:t>
      </w:r>
      <w:proofErr w:type="gramEnd"/>
    </w:p>
  </w:comment>
  <w:comment w:id="252" w:author="Schenk, Denis Elia (ARTORG)" w:date="2021-06-25T14:31:00Z" w:initials="SDE(">
    <w:p w14:paraId="126196B5" w14:textId="7070961C" w:rsidR="003809D8" w:rsidRDefault="003809D8">
      <w:pPr>
        <w:pStyle w:val="Kommentartext"/>
      </w:pPr>
      <w:r>
        <w:rPr>
          <w:rStyle w:val="Kommentarzeichen"/>
        </w:rPr>
        <w:annotationRef/>
      </w:r>
      <w:r>
        <w:t xml:space="preserve">Maybe this term is a bit </w:t>
      </w:r>
      <w:proofErr w:type="spellStart"/>
      <w:proofErr w:type="gramStart"/>
      <w:r>
        <w:t>to</w:t>
      </w:r>
      <w:proofErr w:type="spellEnd"/>
      <w:proofErr w:type="gramEnd"/>
      <w:r>
        <w:t xml:space="preserve"> much common tongue</w:t>
      </w:r>
    </w:p>
  </w:comment>
  <w:comment w:id="242" w:author="Michael" w:date="2021-06-15T10:19:00Z" w:initials="M">
    <w:p w14:paraId="2EECCC96" w14:textId="0A078D35" w:rsidR="00E27959" w:rsidRDefault="00E27959">
      <w:pPr>
        <w:pStyle w:val="Kommentartext"/>
      </w:pPr>
      <w:r>
        <w:rPr>
          <w:rStyle w:val="Kommentarzeichen"/>
        </w:rPr>
        <w:annotationRef/>
      </w:r>
      <w:r>
        <w:t xml:space="preserve">please, try to reformulate this paragraph. It is </w:t>
      </w:r>
      <w:proofErr w:type="spellStart"/>
      <w:proofErr w:type="gramStart"/>
      <w:r>
        <w:t>quiet</w:t>
      </w:r>
      <w:proofErr w:type="spellEnd"/>
      <w:proofErr w:type="gramEnd"/>
      <w:r>
        <w:t xml:space="preserve"> difficult to read it</w:t>
      </w:r>
    </w:p>
  </w:comment>
  <w:comment w:id="256" w:author="Schenk, Denis Elia (ARTORG)" w:date="2021-06-25T14:34:00Z" w:initials="SDE(">
    <w:p w14:paraId="24AFF0EA" w14:textId="5BEEC4F1" w:rsidR="00A43F78" w:rsidRDefault="00A43F78">
      <w:pPr>
        <w:pStyle w:val="Kommentartext"/>
      </w:pPr>
      <w:r>
        <w:rPr>
          <w:rStyle w:val="Kommentarzeichen"/>
        </w:rPr>
        <w:annotationRef/>
      </w:r>
      <w:r>
        <w:t xml:space="preserve">I would directly make the link to the </w:t>
      </w:r>
      <w:proofErr w:type="spellStart"/>
      <w:r>
        <w:t>DoA</w:t>
      </w:r>
      <w:proofErr w:type="spellEnd"/>
      <w:r>
        <w:t>, otherwise maybe hard to catch as external reader</w:t>
      </w:r>
    </w:p>
  </w:comment>
  <w:comment w:id="257" w:author="Michael" w:date="2021-06-15T10:21:00Z" w:initials="M">
    <w:p w14:paraId="0F742209" w14:textId="697839A3" w:rsidR="00E27959" w:rsidRDefault="00E27959">
      <w:pPr>
        <w:pStyle w:val="Kommentartext"/>
      </w:pPr>
      <w:r>
        <w:rPr>
          <w:rStyle w:val="Kommentarzeichen"/>
        </w:rPr>
        <w:annotationRef/>
      </w:r>
      <w:r w:rsidR="002008BB">
        <w:t xml:space="preserve">I would not use the term wheelchair in this publication. You also do not know if this specific patient has to use a </w:t>
      </w:r>
      <w:proofErr w:type="gramStart"/>
      <w:r w:rsidR="002008BB">
        <w:t>wheel chair</w:t>
      </w:r>
      <w:proofErr w:type="gramEnd"/>
      <w:r w:rsidR="002008BB">
        <w:t>.</w:t>
      </w:r>
    </w:p>
    <w:p w14:paraId="2C18BC90" w14:textId="77777777" w:rsidR="002008BB" w:rsidRDefault="002008BB">
      <w:pPr>
        <w:pStyle w:val="Kommentartext"/>
      </w:pPr>
    </w:p>
    <w:p w14:paraId="0CF92C3F" w14:textId="1A3BB926" w:rsidR="002008BB" w:rsidRDefault="002008BB">
      <w:pPr>
        <w:pStyle w:val="Kommentartext"/>
      </w:pPr>
      <w:r>
        <w:t xml:space="preserve">I rather would use the term </w:t>
      </w:r>
      <w:proofErr w:type="spellStart"/>
      <w:r>
        <w:t>eg.</w:t>
      </w:r>
      <w:proofErr w:type="spellEnd"/>
      <w:r>
        <w:t xml:space="preserve"> less active or immobile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0599075" w15:done="0"/>
  <w15:commentEx w15:paraId="7F0A43B5" w15:done="0"/>
  <w15:commentEx w15:paraId="0C4E2624" w15:done="0"/>
  <w15:commentEx w15:paraId="7B3B9CA9" w15:done="0"/>
  <w15:commentEx w15:paraId="7A674189" w15:done="0"/>
  <w15:commentEx w15:paraId="742B32FB" w15:done="0"/>
  <w15:commentEx w15:paraId="7A857553" w15:done="0"/>
  <w15:commentEx w15:paraId="3C65BDFB" w15:done="0"/>
  <w15:commentEx w15:paraId="732E8199" w15:done="0"/>
  <w15:commentEx w15:paraId="269D1AF1" w15:done="0"/>
  <w15:commentEx w15:paraId="40B3E234" w15:done="0"/>
  <w15:commentEx w15:paraId="7B0607D5" w15:done="0"/>
  <w15:commentEx w15:paraId="6F630E69" w15:done="0"/>
  <w15:commentEx w15:paraId="022F6E81" w15:done="0"/>
  <w15:commentEx w15:paraId="3DEFD285" w15:done="0"/>
  <w15:commentEx w15:paraId="16450CB6" w15:done="0"/>
  <w15:commentEx w15:paraId="18BCC136" w15:done="0"/>
  <w15:commentEx w15:paraId="285C7B4A" w15:done="0"/>
  <w15:commentEx w15:paraId="5C3061B0" w15:done="0"/>
  <w15:commentEx w15:paraId="315800E8" w15:done="0"/>
  <w15:commentEx w15:paraId="199609B2" w15:done="0"/>
  <w15:commentEx w15:paraId="6F2F9FBB" w15:done="0"/>
  <w15:commentEx w15:paraId="31698C45" w15:done="0"/>
  <w15:commentEx w15:paraId="1CA0EF02" w15:done="0"/>
  <w15:commentEx w15:paraId="2DF9B209" w15:done="0"/>
  <w15:commentEx w15:paraId="34907BAE" w15:done="0"/>
  <w15:commentEx w15:paraId="2779F742" w15:done="0"/>
  <w15:commentEx w15:paraId="1A4A0863" w15:done="0"/>
  <w15:commentEx w15:paraId="1699CBE4" w15:done="0"/>
  <w15:commentEx w15:paraId="439D24E3" w15:done="0"/>
  <w15:commentEx w15:paraId="52AC0B2D" w15:done="0"/>
  <w15:commentEx w15:paraId="7220457A" w15:done="0"/>
  <w15:commentEx w15:paraId="44F06EBE" w15:done="0"/>
  <w15:commentEx w15:paraId="60801628" w15:done="0"/>
  <w15:commentEx w15:paraId="126196B5" w15:done="0"/>
  <w15:commentEx w15:paraId="2EECCC96" w15:done="0"/>
  <w15:commentEx w15:paraId="24AFF0EA" w15:done="0"/>
  <w15:commentEx w15:paraId="0CF92C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02E35" w16cex:dateUtc="2021-06-25T08:28:00Z"/>
  <w16cex:commentExtensible w16cex:durableId="24802F3B" w16cex:dateUtc="2021-06-25T08:32:00Z"/>
  <w16cex:commentExtensible w16cex:durableId="2471B798" w16cex:dateUtc="2021-06-14T09:10:00Z"/>
  <w16cex:commentExtensible w16cex:durableId="24803080" w16cex:dateUtc="2021-06-25T08:37:00Z"/>
  <w16cex:commentExtensible w16cex:durableId="248031AB" w16cex:dateUtc="2021-06-25T08:42:00Z"/>
  <w16cex:commentExtensible w16cex:durableId="2472E965" w16cex:dateUtc="2021-06-15T06:55:00Z"/>
  <w16cex:commentExtensible w16cex:durableId="248031E0" w16cex:dateUtc="2021-06-25T08:43:00Z"/>
  <w16cex:commentExtensible w16cex:durableId="2472E5CD" w16cex:dateUtc="2021-06-15T06:39:00Z"/>
  <w16cex:commentExtensible w16cex:durableId="24803241" w16cex:dateUtc="2021-06-25T08:45:00Z"/>
  <w16cex:commentExtensible w16cex:durableId="248032DC" w16cex:dateUtc="2021-06-25T08:47:00Z"/>
  <w16cex:commentExtensible w16cex:durableId="24803324" w16cex:dateUtc="2021-06-25T08:49:00Z"/>
  <w16cex:commentExtensible w16cex:durableId="2472E76F" w16cex:dateUtc="2021-06-15T06:46:00Z"/>
  <w16cex:commentExtensible w16cex:durableId="2472E7F2" w16cex:dateUtc="2021-06-15T06:48:00Z"/>
  <w16cex:commentExtensible w16cex:durableId="24803374" w16cex:dateUtc="2021-06-25T08:50:00Z"/>
  <w16cex:commentExtensible w16cex:durableId="2472EB88" w16cex:dateUtc="2021-06-15T07:04:00Z"/>
  <w16cex:commentExtensible w16cex:durableId="24803500" w16cex:dateUtc="2021-06-25T08:57:00Z"/>
  <w16cex:commentExtensible w16cex:durableId="2472EA39" w16cex:dateUtc="2021-06-15T06:58:00Z"/>
  <w16cex:commentExtensible w16cex:durableId="24803552" w16cex:dateUtc="2021-06-25T08:58:00Z"/>
  <w16cex:commentExtensible w16cex:durableId="2472EFE3" w16cex:dateUtc="2021-06-15T07:22:00Z"/>
  <w16cex:commentExtensible w16cex:durableId="2472EC2B" w16cex:dateUtc="2021-06-15T07:06:00Z"/>
  <w16cex:commentExtensible w16cex:durableId="248038AB" w16cex:dateUtc="2021-06-25T09:12:00Z"/>
  <w16cex:commentExtensible w16cex:durableId="248061A8" w16cex:dateUtc="2021-06-25T12:07:00Z"/>
  <w16cex:commentExtensible w16cex:durableId="2472F6BB" w16cex:dateUtc="2021-06-15T07:51:00Z"/>
  <w16cex:commentExtensible w16cex:durableId="248061E0" w16cex:dateUtc="2021-06-25T12:08:00Z"/>
  <w16cex:commentExtensible w16cex:durableId="2480623C" w16cex:dateUtc="2021-06-25T12:10:00Z"/>
  <w16cex:commentExtensible w16cex:durableId="2472FB0A" w16cex:dateUtc="2021-06-15T08:10:00Z"/>
  <w16cex:commentExtensible w16cex:durableId="2472F7F1" w16cex:dateUtc="2021-06-15T07:57:00Z"/>
  <w16cex:commentExtensible w16cex:durableId="2472F82C" w16cex:dateUtc="2021-06-15T07:58:00Z"/>
  <w16cex:commentExtensible w16cex:durableId="2472F839" w16cex:dateUtc="2021-06-15T07:58:00Z"/>
  <w16cex:commentExtensible w16cex:durableId="24806304" w16cex:dateUtc="2021-06-25T12:13:00Z"/>
  <w16cex:commentExtensible w16cex:durableId="2480646C" w16cex:dateUtc="2021-06-25T12:19:00Z"/>
  <w16cex:commentExtensible w16cex:durableId="248066E3" w16cex:dateUtc="2021-06-25T12:29:00Z"/>
  <w16cex:commentExtensible w16cex:durableId="2472FC7D" w16cex:dateUtc="2021-06-15T08:16:00Z"/>
  <w16cex:commentExtensible w16cex:durableId="24806754" w16cex:dateUtc="2021-06-25T12:31:00Z"/>
  <w16cex:commentExtensible w16cex:durableId="24806733" w16cex:dateUtc="2021-06-25T12:31:00Z"/>
  <w16cex:commentExtensible w16cex:durableId="2472FD4F" w16cex:dateUtc="2021-06-15T08:19:00Z"/>
  <w16cex:commentExtensible w16cex:durableId="248067EB" w16cex:dateUtc="2021-06-25T12:34:00Z"/>
  <w16cex:commentExtensible w16cex:durableId="2472FDC4" w16cex:dateUtc="2021-06-15T0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0599075" w16cid:durableId="24802E35"/>
  <w16cid:commentId w16cid:paraId="7F0A43B5" w16cid:durableId="24802F3B"/>
  <w16cid:commentId w16cid:paraId="0C4E2624" w16cid:durableId="2471B798"/>
  <w16cid:commentId w16cid:paraId="7B3B9CA9" w16cid:durableId="24803080"/>
  <w16cid:commentId w16cid:paraId="7A674189" w16cid:durableId="248031AB"/>
  <w16cid:commentId w16cid:paraId="742B32FB" w16cid:durableId="2472E965"/>
  <w16cid:commentId w16cid:paraId="7A857553" w16cid:durableId="248031E0"/>
  <w16cid:commentId w16cid:paraId="3C65BDFB" w16cid:durableId="2472E5CD"/>
  <w16cid:commentId w16cid:paraId="732E8199" w16cid:durableId="24803241"/>
  <w16cid:commentId w16cid:paraId="269D1AF1" w16cid:durableId="248032DC"/>
  <w16cid:commentId w16cid:paraId="40B3E234" w16cid:durableId="24803324"/>
  <w16cid:commentId w16cid:paraId="7B0607D5" w16cid:durableId="2472E76F"/>
  <w16cid:commentId w16cid:paraId="6F630E69" w16cid:durableId="2472E7F2"/>
  <w16cid:commentId w16cid:paraId="022F6E81" w16cid:durableId="24803374"/>
  <w16cid:commentId w16cid:paraId="3DEFD285" w16cid:durableId="2472EB88"/>
  <w16cid:commentId w16cid:paraId="16450CB6" w16cid:durableId="24803500"/>
  <w16cid:commentId w16cid:paraId="18BCC136" w16cid:durableId="2472EA39"/>
  <w16cid:commentId w16cid:paraId="285C7B4A" w16cid:durableId="24803552"/>
  <w16cid:commentId w16cid:paraId="5C3061B0" w16cid:durableId="2472EFE3"/>
  <w16cid:commentId w16cid:paraId="315800E8" w16cid:durableId="2472EC2B"/>
  <w16cid:commentId w16cid:paraId="199609B2" w16cid:durableId="248038AB"/>
  <w16cid:commentId w16cid:paraId="6F2F9FBB" w16cid:durableId="248061A8"/>
  <w16cid:commentId w16cid:paraId="31698C45" w16cid:durableId="2472F6BB"/>
  <w16cid:commentId w16cid:paraId="1CA0EF02" w16cid:durableId="248061E0"/>
  <w16cid:commentId w16cid:paraId="2DF9B209" w16cid:durableId="2480623C"/>
  <w16cid:commentId w16cid:paraId="34907BAE" w16cid:durableId="2472FB0A"/>
  <w16cid:commentId w16cid:paraId="2779F742" w16cid:durableId="2472F7F1"/>
  <w16cid:commentId w16cid:paraId="1A4A0863" w16cid:durableId="2472F82C"/>
  <w16cid:commentId w16cid:paraId="1699CBE4" w16cid:durableId="2472F839"/>
  <w16cid:commentId w16cid:paraId="439D24E3" w16cid:durableId="24806304"/>
  <w16cid:commentId w16cid:paraId="52AC0B2D" w16cid:durableId="2480646C"/>
  <w16cid:commentId w16cid:paraId="7220457A" w16cid:durableId="248066E3"/>
  <w16cid:commentId w16cid:paraId="44F06EBE" w16cid:durableId="2472FC7D"/>
  <w16cid:commentId w16cid:paraId="60801628" w16cid:durableId="24806754"/>
  <w16cid:commentId w16cid:paraId="126196B5" w16cid:durableId="24806733"/>
  <w16cid:commentId w16cid:paraId="2EECCC96" w16cid:durableId="2472FD4F"/>
  <w16cid:commentId w16cid:paraId="24AFF0EA" w16cid:durableId="248067EB"/>
  <w16cid:commentId w16cid:paraId="0CF92C3F" w16cid:durableId="2472FD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penSymbol">
    <w:altName w:val="Arial Unicode MS"/>
    <w:panose1 w:val="020B0604020202020204"/>
    <w:charset w:val="02"/>
    <w:family w:val="auto"/>
    <w:pitch w:val="default"/>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Noto Sans Devanagar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479E7"/>
    <w:multiLevelType w:val="multilevel"/>
    <w:tmpl w:val="C1406480"/>
    <w:lvl w:ilvl="0">
      <w:numFmt w:val="bullet"/>
      <w:lvlText w:val=""/>
      <w:lvlJc w:val="left"/>
      <w:pPr>
        <w:tabs>
          <w:tab w:val="num" w:pos="0"/>
        </w:tabs>
        <w:ind w:left="480" w:hanging="480"/>
      </w:pPr>
      <w:rPr>
        <w:rFonts w:ascii="Symbol" w:hAnsi="Symbol" w:cs="Symbol" w:hint="default"/>
      </w:rPr>
    </w:lvl>
    <w:lvl w:ilvl="1">
      <w:numFmt w:val="bullet"/>
      <w:lvlText w:val=""/>
      <w:lvlJc w:val="left"/>
      <w:pPr>
        <w:tabs>
          <w:tab w:val="num" w:pos="720"/>
        </w:tabs>
        <w:ind w:left="1200" w:hanging="480"/>
      </w:pPr>
      <w:rPr>
        <w:rFonts w:ascii="Symbol" w:hAnsi="Symbol" w:cs="Symbol" w:hint="default"/>
      </w:rPr>
    </w:lvl>
    <w:lvl w:ilvl="2">
      <w:numFmt w:val="bullet"/>
      <w:lvlText w:val=""/>
      <w:lvlJc w:val="left"/>
      <w:pPr>
        <w:tabs>
          <w:tab w:val="num" w:pos="1440"/>
        </w:tabs>
        <w:ind w:left="1920" w:hanging="480"/>
      </w:pPr>
      <w:rPr>
        <w:rFonts w:ascii="Symbol" w:hAnsi="Symbol" w:cs="Symbol" w:hint="default"/>
      </w:rPr>
    </w:lvl>
    <w:lvl w:ilvl="3">
      <w:numFmt w:val="bullet"/>
      <w:lvlText w:val=""/>
      <w:lvlJc w:val="left"/>
      <w:pPr>
        <w:tabs>
          <w:tab w:val="num" w:pos="2160"/>
        </w:tabs>
        <w:ind w:left="2640" w:hanging="480"/>
      </w:pPr>
      <w:rPr>
        <w:rFonts w:ascii="Symbol" w:hAnsi="Symbol" w:cs="Symbol" w:hint="default"/>
      </w:rPr>
    </w:lvl>
    <w:lvl w:ilvl="4">
      <w:numFmt w:val="bullet"/>
      <w:lvlText w:val=""/>
      <w:lvlJc w:val="left"/>
      <w:pPr>
        <w:tabs>
          <w:tab w:val="num" w:pos="2880"/>
        </w:tabs>
        <w:ind w:left="3360" w:hanging="480"/>
      </w:pPr>
      <w:rPr>
        <w:rFonts w:ascii="Symbol" w:hAnsi="Symbol" w:cs="Symbol" w:hint="default"/>
      </w:rPr>
    </w:lvl>
    <w:lvl w:ilvl="5">
      <w:numFmt w:val="bullet"/>
      <w:lvlText w:val=""/>
      <w:lvlJc w:val="left"/>
      <w:pPr>
        <w:tabs>
          <w:tab w:val="num" w:pos="3600"/>
        </w:tabs>
        <w:ind w:left="4080" w:hanging="480"/>
      </w:pPr>
      <w:rPr>
        <w:rFonts w:ascii="Symbol" w:hAnsi="Symbol" w:cs="Symbol" w:hint="default"/>
      </w:rPr>
    </w:lvl>
    <w:lvl w:ilvl="6">
      <w:numFmt w:val="bullet"/>
      <w:lvlText w:val=""/>
      <w:lvlJc w:val="left"/>
      <w:pPr>
        <w:tabs>
          <w:tab w:val="num" w:pos="4320"/>
        </w:tabs>
        <w:ind w:left="4800" w:hanging="480"/>
      </w:pPr>
      <w:rPr>
        <w:rFonts w:ascii="Symbol" w:hAnsi="Symbol" w:cs="Symbol" w:hint="default"/>
      </w:rPr>
    </w:lvl>
    <w:lvl w:ilvl="7">
      <w:numFmt w:val="bullet"/>
      <w:lvlText w:val=""/>
      <w:lvlJc w:val="left"/>
      <w:pPr>
        <w:tabs>
          <w:tab w:val="num" w:pos="5040"/>
        </w:tabs>
        <w:ind w:left="5520" w:hanging="480"/>
      </w:pPr>
      <w:rPr>
        <w:rFonts w:ascii="Symbol" w:hAnsi="Symbol" w:cs="Symbol" w:hint="default"/>
      </w:rPr>
    </w:lvl>
    <w:lvl w:ilvl="8">
      <w:numFmt w:val="bullet"/>
      <w:lvlText w:val=""/>
      <w:lvlJc w:val="left"/>
      <w:pPr>
        <w:tabs>
          <w:tab w:val="num" w:pos="5760"/>
        </w:tabs>
        <w:ind w:left="6240" w:hanging="480"/>
      </w:pPr>
      <w:rPr>
        <w:rFonts w:ascii="Symbol" w:hAnsi="Symbol" w:cs="Symbol" w:hint="default"/>
      </w:rPr>
    </w:lvl>
  </w:abstractNum>
  <w:abstractNum w:abstractNumId="1" w15:restartNumberingAfterBreak="0">
    <w:nsid w:val="291670B4"/>
    <w:multiLevelType w:val="multilevel"/>
    <w:tmpl w:val="FAEAA5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pStyle w:val="Titre10"/>
      <w:suff w:val="nothing"/>
      <w:lvlText w:val=""/>
      <w:lvlJc w:val="left"/>
      <w:pPr>
        <w:tabs>
          <w:tab w:val="num" w:pos="0"/>
        </w:tabs>
        <w:ind w:left="0" w:firstLine="0"/>
      </w:pPr>
    </w:lvl>
  </w:abstractNum>
  <w:abstractNum w:abstractNumId="2" w15:restartNumberingAfterBreak="0">
    <w:nsid w:val="5D595FFA"/>
    <w:multiLevelType w:val="multilevel"/>
    <w:tmpl w:val="7102FBAA"/>
    <w:lvl w:ilvl="0">
      <w:start w:val="1"/>
      <w:numFmt w:val="upperLetter"/>
      <w:pStyle w:val="Titre"/>
      <w:lvlText w:val="%1."/>
      <w:lvlJc w:val="left"/>
      <w:pPr>
        <w:tabs>
          <w:tab w:val="num" w:pos="754"/>
        </w:tabs>
        <w:ind w:left="754" w:hanging="397"/>
      </w:pPr>
    </w:lvl>
    <w:lvl w:ilvl="1">
      <w:start w:val="1"/>
      <w:numFmt w:val="upperLetter"/>
      <w:lvlText w:val="%2."/>
      <w:lvlJc w:val="left"/>
      <w:pPr>
        <w:tabs>
          <w:tab w:val="num" w:pos="1151"/>
        </w:tabs>
        <w:ind w:left="1151" w:hanging="397"/>
      </w:pPr>
    </w:lvl>
    <w:lvl w:ilvl="2">
      <w:start w:val="1"/>
      <w:numFmt w:val="upperLetter"/>
      <w:lvlText w:val="%3."/>
      <w:lvlJc w:val="left"/>
      <w:pPr>
        <w:tabs>
          <w:tab w:val="num" w:pos="1548"/>
        </w:tabs>
        <w:ind w:left="1548" w:hanging="397"/>
      </w:pPr>
    </w:lvl>
    <w:lvl w:ilvl="3">
      <w:start w:val="1"/>
      <w:numFmt w:val="upperLetter"/>
      <w:lvlText w:val="%4."/>
      <w:lvlJc w:val="left"/>
      <w:pPr>
        <w:tabs>
          <w:tab w:val="num" w:pos="1945"/>
        </w:tabs>
        <w:ind w:left="1945" w:hanging="397"/>
      </w:pPr>
    </w:lvl>
    <w:lvl w:ilvl="4">
      <w:start w:val="1"/>
      <w:numFmt w:val="upperLetter"/>
      <w:lvlText w:val="%5."/>
      <w:lvlJc w:val="left"/>
      <w:pPr>
        <w:tabs>
          <w:tab w:val="num" w:pos="2342"/>
        </w:tabs>
        <w:ind w:left="2342" w:hanging="397"/>
      </w:pPr>
    </w:lvl>
    <w:lvl w:ilvl="5">
      <w:start w:val="1"/>
      <w:numFmt w:val="upperLetter"/>
      <w:lvlText w:val="%6."/>
      <w:lvlJc w:val="left"/>
      <w:pPr>
        <w:tabs>
          <w:tab w:val="num" w:pos="2739"/>
        </w:tabs>
        <w:ind w:left="2739" w:hanging="397"/>
      </w:pPr>
    </w:lvl>
    <w:lvl w:ilvl="6">
      <w:start w:val="1"/>
      <w:numFmt w:val="upperLetter"/>
      <w:lvlText w:val="%7."/>
      <w:lvlJc w:val="left"/>
      <w:pPr>
        <w:tabs>
          <w:tab w:val="num" w:pos="3136"/>
        </w:tabs>
        <w:ind w:left="3136" w:hanging="397"/>
      </w:pPr>
    </w:lvl>
    <w:lvl w:ilvl="7">
      <w:start w:val="1"/>
      <w:numFmt w:val="upperLetter"/>
      <w:lvlText w:val="%8."/>
      <w:lvlJc w:val="left"/>
      <w:pPr>
        <w:tabs>
          <w:tab w:val="num" w:pos="3533"/>
        </w:tabs>
        <w:ind w:left="3533" w:hanging="397"/>
      </w:pPr>
    </w:lvl>
    <w:lvl w:ilvl="8">
      <w:start w:val="1"/>
      <w:numFmt w:val="upperLetter"/>
      <w:lvlText w:val="%9."/>
      <w:lvlJc w:val="left"/>
      <w:pPr>
        <w:tabs>
          <w:tab w:val="num" w:pos="3930"/>
        </w:tabs>
        <w:ind w:left="3930" w:hanging="397"/>
      </w:pPr>
    </w:lvl>
  </w:abstractNum>
  <w:abstractNum w:abstractNumId="3" w15:restartNumberingAfterBreak="0">
    <w:nsid w:val="6BF32661"/>
    <w:multiLevelType w:val="multilevel"/>
    <w:tmpl w:val="18A86E80"/>
    <w:lvl w:ilvl="0">
      <w:start w:val="1"/>
      <w:numFmt w:val="decimal"/>
      <w:pStyle w:val="berschrift1"/>
      <w:lvlText w:val="%1."/>
      <w:lvlJc w:val="left"/>
      <w:pPr>
        <w:tabs>
          <w:tab w:val="num" w:pos="397"/>
        </w:tabs>
        <w:ind w:left="754" w:hanging="397"/>
      </w:pPr>
    </w:lvl>
    <w:lvl w:ilvl="1">
      <w:start w:val="1"/>
      <w:numFmt w:val="decimal"/>
      <w:lvlText w:val="%1.%2."/>
      <w:lvlJc w:val="left"/>
      <w:pPr>
        <w:tabs>
          <w:tab w:val="num" w:pos="794"/>
        </w:tabs>
        <w:ind w:left="1151" w:hanging="397"/>
      </w:pPr>
    </w:lvl>
    <w:lvl w:ilvl="2">
      <w:start w:val="1"/>
      <w:numFmt w:val="decimal"/>
      <w:lvlText w:val="%1.%2.%3."/>
      <w:lvlJc w:val="left"/>
      <w:pPr>
        <w:tabs>
          <w:tab w:val="num" w:pos="1191"/>
        </w:tabs>
        <w:ind w:left="1548" w:hanging="397"/>
      </w:pPr>
    </w:lvl>
    <w:lvl w:ilvl="3">
      <w:start w:val="1"/>
      <w:numFmt w:val="decimal"/>
      <w:lvlText w:val="%1.%2.%3.%4."/>
      <w:lvlJc w:val="left"/>
      <w:pPr>
        <w:tabs>
          <w:tab w:val="num" w:pos="1588"/>
        </w:tabs>
        <w:ind w:left="1945" w:hanging="397"/>
      </w:pPr>
    </w:lvl>
    <w:lvl w:ilvl="4">
      <w:start w:val="1"/>
      <w:numFmt w:val="decimal"/>
      <w:lvlText w:val="%1.%2.%3.%4.%5."/>
      <w:lvlJc w:val="left"/>
      <w:pPr>
        <w:tabs>
          <w:tab w:val="num" w:pos="1985"/>
        </w:tabs>
        <w:ind w:left="2342" w:hanging="397"/>
      </w:pPr>
    </w:lvl>
    <w:lvl w:ilvl="5">
      <w:start w:val="1"/>
      <w:numFmt w:val="decimal"/>
      <w:lvlText w:val="%1.%2.%3.%4.%5.%6."/>
      <w:lvlJc w:val="left"/>
      <w:pPr>
        <w:tabs>
          <w:tab w:val="num" w:pos="2381"/>
        </w:tabs>
        <w:ind w:left="2738" w:hanging="397"/>
      </w:pPr>
    </w:lvl>
    <w:lvl w:ilvl="6">
      <w:start w:val="1"/>
      <w:numFmt w:val="decimal"/>
      <w:lvlText w:val="%1.%2.%3.%4.%5.%6.%7."/>
      <w:lvlJc w:val="left"/>
      <w:pPr>
        <w:tabs>
          <w:tab w:val="num" w:pos="2778"/>
        </w:tabs>
        <w:ind w:left="3135" w:hanging="397"/>
      </w:pPr>
    </w:lvl>
    <w:lvl w:ilvl="7">
      <w:start w:val="1"/>
      <w:numFmt w:val="decimal"/>
      <w:lvlText w:val="%1.%2.%3.%4.%5.%6.%7.%8."/>
      <w:lvlJc w:val="left"/>
      <w:pPr>
        <w:tabs>
          <w:tab w:val="num" w:pos="3175"/>
        </w:tabs>
        <w:ind w:left="3532" w:hanging="397"/>
      </w:pPr>
    </w:lvl>
    <w:lvl w:ilvl="8">
      <w:start w:val="1"/>
      <w:numFmt w:val="decimal"/>
      <w:lvlText w:val="%1.%2.%3.%4.%5.%6.%7.%8.%9."/>
      <w:lvlJc w:val="left"/>
      <w:pPr>
        <w:tabs>
          <w:tab w:val="num" w:pos="3572"/>
        </w:tabs>
        <w:ind w:left="3929" w:hanging="397"/>
      </w:p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henk, Denis Elia (ARTORG)">
    <w15:presenceInfo w15:providerId="AD" w15:userId="S::denis.schenk@unibe.ch::9b0fa361-0129-4114-b493-2f02126f728c"/>
  </w15:person>
  <w15:person w15:author="Michael">
    <w15:presenceInfo w15:providerId="None" w15:userId="Micha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6"/>
  <w:embedSystemFonts/>
  <w:proofState w:spelling="clean" w:grammar="clean"/>
  <w:trackRevisions/>
  <w:defaultTabStop w:val="4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B80"/>
    <w:rsid w:val="00035B63"/>
    <w:rsid w:val="002008BB"/>
    <w:rsid w:val="00214883"/>
    <w:rsid w:val="00267F68"/>
    <w:rsid w:val="002869F6"/>
    <w:rsid w:val="003809D8"/>
    <w:rsid w:val="00460A42"/>
    <w:rsid w:val="00477831"/>
    <w:rsid w:val="00495C15"/>
    <w:rsid w:val="006103B8"/>
    <w:rsid w:val="006244BB"/>
    <w:rsid w:val="006617E0"/>
    <w:rsid w:val="00677821"/>
    <w:rsid w:val="007F7DE9"/>
    <w:rsid w:val="008944CE"/>
    <w:rsid w:val="00907005"/>
    <w:rsid w:val="009A4D0B"/>
    <w:rsid w:val="00A43F78"/>
    <w:rsid w:val="00B64D73"/>
    <w:rsid w:val="00C37E4F"/>
    <w:rsid w:val="00C76D79"/>
    <w:rsid w:val="00CF4659"/>
    <w:rsid w:val="00D00DF8"/>
    <w:rsid w:val="00D61B80"/>
    <w:rsid w:val="00E27959"/>
    <w:rsid w:val="00FA493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3A2B"/>
  <w15:docId w15:val="{9CBD8C89-5392-40D7-9E18-B940418D6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Cs w:val="24"/>
        <w:lang w:val="en-US" w:eastAsia="en-US" w:bidi="ar-SA"/>
      </w:rPr>
    </w:rPrDefault>
    <w:pPrDefault>
      <w:pPr>
        <w:suppressAutoHyphens/>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pPr>
      <w:spacing w:after="200"/>
    </w:pPr>
    <w:rPr>
      <w:sz w:val="24"/>
    </w:rPr>
  </w:style>
  <w:style w:type="paragraph" w:styleId="berschrift1">
    <w:name w:val="heading 1"/>
    <w:basedOn w:val="Standard"/>
    <w:next w:val="Textkrper"/>
    <w:uiPriority w:val="9"/>
    <w:qFormat/>
    <w:pPr>
      <w:keepNext/>
      <w:keepLines/>
      <w:numPr>
        <w:numId w:val="3"/>
      </w:numPr>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schriftungZchn">
    <w:name w:val="Beschriftung Zchn"/>
    <w:basedOn w:val="Absatz-Standardschriftart"/>
    <w:link w:val="Beschriftung"/>
    <w:qFormat/>
  </w:style>
  <w:style w:type="character" w:customStyle="1" w:styleId="VerbatimChar">
    <w:name w:val="Verbatim Char"/>
    <w:basedOn w:val="BeschriftungZchn"/>
    <w:link w:val="SourceCode"/>
    <w:qFormat/>
    <w:rPr>
      <w:rFonts w:ascii="Consolas" w:hAnsi="Consolas"/>
      <w:sz w:val="22"/>
    </w:rPr>
  </w:style>
  <w:style w:type="character" w:customStyle="1" w:styleId="SectionNumber">
    <w:name w:val="Section Number"/>
    <w:basedOn w:val="BeschriftungZchn"/>
    <w:qFormat/>
  </w:style>
  <w:style w:type="character" w:customStyle="1" w:styleId="Ancredenotedebasdepage">
    <w:name w:val="Ancre de note de bas de page"/>
    <w:rPr>
      <w:vertAlign w:val="superscript"/>
    </w:rPr>
  </w:style>
  <w:style w:type="character" w:customStyle="1" w:styleId="FootnoteCharacters">
    <w:name w:val="Footnote Characters"/>
    <w:basedOn w:val="BeschriftungZchn"/>
    <w:qFormat/>
    <w:rPr>
      <w:vertAlign w:val="superscript"/>
    </w:rPr>
  </w:style>
  <w:style w:type="character" w:customStyle="1" w:styleId="LienInternet">
    <w:name w:val="Lien Internet"/>
    <w:basedOn w:val="BeschriftungZchn"/>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Numrotationdelignes">
    <w:name w:val="Numérotation de lignes"/>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paragraph" w:customStyle="1" w:styleId="Titre">
    <w:name w:val="Titre"/>
    <w:basedOn w:val="Standard"/>
    <w:next w:val="Textkrper"/>
    <w:qFormat/>
    <w:pPr>
      <w:keepNext/>
      <w:numPr>
        <w:numId w:val="4"/>
      </w:numPr>
      <w:spacing w:before="240" w:after="120"/>
    </w:pPr>
    <w:rPr>
      <w:rFonts w:ascii="Liberation Sans" w:eastAsia="Noto Sans CJK SC" w:hAnsi="Liberation Sans" w:cs="Noto Sans Devanagari"/>
      <w:b/>
      <w:color w:val="4F81BD"/>
      <w:sz w:val="28"/>
      <w:szCs w:val="28"/>
    </w:rPr>
  </w:style>
  <w:style w:type="paragraph" w:styleId="Textkrper">
    <w:name w:val="Body Text"/>
    <w:basedOn w:val="Standard"/>
    <w:qFormat/>
    <w:pPr>
      <w:spacing w:before="180" w:after="180"/>
    </w:pPr>
  </w:style>
  <w:style w:type="paragraph" w:styleId="Liste">
    <w:name w:val="List"/>
    <w:basedOn w:val="Textkrper"/>
    <w:rPr>
      <w:rFonts w:cs="Noto Sans Devanagari"/>
    </w:rPr>
  </w:style>
  <w:style w:type="paragraph" w:styleId="Beschriftung">
    <w:name w:val="caption"/>
    <w:basedOn w:val="Standard"/>
    <w:link w:val="BeschriftungZchn"/>
    <w:qFormat/>
    <w:pPr>
      <w:spacing w:after="120"/>
    </w:pPr>
    <w:rPr>
      <w:i/>
    </w:rPr>
  </w:style>
  <w:style w:type="paragraph" w:customStyle="1" w:styleId="Index">
    <w:name w:val="Index"/>
    <w:basedOn w:val="Standard"/>
    <w:qFormat/>
    <w:pPr>
      <w:suppressLineNumbers/>
    </w:pPr>
    <w:rPr>
      <w:rFonts w:cs="Noto Sans Devanagari"/>
    </w:r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spacing w:after="200"/>
      <w:jc w:val="center"/>
    </w:pPr>
    <w:rPr>
      <w:sz w:val="24"/>
    </w:rPr>
  </w:style>
  <w:style w:type="paragraph" w:styleId="Datum">
    <w:name w:val="Date"/>
    <w:next w:val="Textkrper"/>
    <w:qFormat/>
    <w:pPr>
      <w:keepNext/>
      <w:keepLines/>
      <w:spacing w:after="200"/>
      <w:jc w:val="center"/>
    </w:pPr>
    <w:rPr>
      <w:sz w:val="24"/>
    </w:r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paragraph" w:customStyle="1" w:styleId="DefinitionTerm">
    <w:name w:val="Definition Term"/>
    <w:basedOn w:val="Standard"/>
    <w:next w:val="Definition"/>
    <w:qFormat/>
    <w:pPr>
      <w:keepNext/>
      <w:keepLines/>
      <w:spacing w:after="0"/>
    </w:pPr>
    <w:rPr>
      <w:b/>
    </w:rPr>
  </w:style>
  <w:style w:type="paragraph" w:customStyle="1" w:styleId="Definition">
    <w:name w:val="Definition"/>
    <w:basedOn w:val="Standard"/>
    <w:qFormat/>
  </w:style>
  <w:style w:type="paragraph" w:customStyle="1" w:styleId="TableCaption">
    <w:name w:val="Table Caption"/>
    <w:basedOn w:val="Beschriftung"/>
    <w:qFormat/>
    <w:pPr>
      <w:keepNext/>
    </w:pPr>
  </w:style>
  <w:style w:type="paragraph" w:customStyle="1" w:styleId="ImageCaption">
    <w:name w:val="Image Caption"/>
    <w:basedOn w:val="Beschriftung"/>
    <w:qFormat/>
  </w:style>
  <w:style w:type="paragraph" w:customStyle="1" w:styleId="Figure">
    <w:name w:val="Figure"/>
    <w:basedOn w:val="Standard"/>
    <w:qFormat/>
  </w:style>
  <w:style w:type="paragraph" w:customStyle="1" w:styleId="CaptionedFigure">
    <w:name w:val="Captioned Figure"/>
    <w:basedOn w:val="Figure"/>
    <w:qFormat/>
    <w:pPr>
      <w:keepNext/>
    </w:pPr>
  </w:style>
  <w:style w:type="paragraph" w:styleId="Inhaltsverzeichnisberschrift">
    <w:name w:val="TOC Heading"/>
    <w:basedOn w:val="berschrift1"/>
    <w:next w:val="Textkrper"/>
    <w:uiPriority w:val="39"/>
    <w:unhideWhenUsed/>
    <w:qFormat/>
    <w:pPr>
      <w:spacing w:before="240" w:line="259" w:lineRule="auto"/>
    </w:pPr>
    <w:rPr>
      <w:b w:val="0"/>
      <w:bCs w:val="0"/>
      <w:color w:val="365F91" w:themeColor="accent1" w:themeShade="BF"/>
    </w:rPr>
  </w:style>
  <w:style w:type="paragraph" w:customStyle="1" w:styleId="SourceCode">
    <w:name w:val="Source Code"/>
    <w:basedOn w:val="Standard"/>
    <w:link w:val="VerbatimChar"/>
    <w:qFormat/>
  </w:style>
  <w:style w:type="paragraph" w:customStyle="1" w:styleId="En-tteetpieddepage">
    <w:name w:val="En-tête et pied de page"/>
    <w:basedOn w:val="Standard"/>
    <w:qFormat/>
    <w:pPr>
      <w:suppressLineNumbers/>
      <w:tabs>
        <w:tab w:val="center" w:pos="4680"/>
        <w:tab w:val="right" w:pos="9360"/>
      </w:tabs>
    </w:pPr>
  </w:style>
  <w:style w:type="paragraph" w:styleId="Fuzeile">
    <w:name w:val="footer"/>
    <w:basedOn w:val="En-tteetpieddepage"/>
  </w:style>
  <w:style w:type="paragraph" w:styleId="Kopfzeile">
    <w:name w:val="header"/>
    <w:basedOn w:val="En-tteetpieddepage"/>
  </w:style>
  <w:style w:type="paragraph" w:customStyle="1" w:styleId="Contenudetableau">
    <w:name w:val="Contenu de tableau"/>
    <w:basedOn w:val="Standard"/>
    <w:qFormat/>
    <w:pPr>
      <w:suppressLineNumbers/>
    </w:pPr>
  </w:style>
  <w:style w:type="paragraph" w:customStyle="1" w:styleId="Titredetableau">
    <w:name w:val="Titre de tableau"/>
    <w:basedOn w:val="Contenudetableau"/>
    <w:qFormat/>
    <w:pPr>
      <w:jc w:val="center"/>
    </w:pPr>
    <w:rPr>
      <w:b/>
      <w:bCs/>
    </w:rPr>
  </w:style>
  <w:style w:type="paragraph" w:customStyle="1" w:styleId="Tableau">
    <w:name w:val="Tableau"/>
    <w:basedOn w:val="Beschriftung"/>
    <w:qFormat/>
  </w:style>
  <w:style w:type="paragraph" w:customStyle="1" w:styleId="Titre10">
    <w:name w:val="Titre 10"/>
    <w:basedOn w:val="Titre"/>
    <w:next w:val="Textkrper"/>
    <w:qFormat/>
    <w:pPr>
      <w:numPr>
        <w:ilvl w:val="8"/>
        <w:numId w:val="1"/>
      </w:numPr>
      <w:spacing w:before="60" w:after="60"/>
      <w:outlineLvl w:val="8"/>
    </w:pPr>
    <w:rPr>
      <w:bCs/>
      <w:sz w:val="21"/>
      <w:szCs w:val="21"/>
    </w:rPr>
  </w:style>
  <w:style w:type="numbering" w:customStyle="1" w:styleId="Numrotation123">
    <w:name w:val="Numérotation 123"/>
    <w:qFormat/>
  </w:style>
  <w:style w:type="numbering" w:customStyle="1" w:styleId="NumrotationABC">
    <w:name w:val="Numérotation ABC"/>
    <w:qFormat/>
  </w:style>
  <w:style w:type="table" w:customStyle="1" w:styleId="Table">
    <w:name w:val="Table"/>
    <w:semiHidden/>
    <w:unhideWhenUsed/>
    <w:qFormat/>
    <w:tblPr>
      <w:tblInd w:w="0" w:type="dxa"/>
      <w:tblCellMar>
        <w:top w:w="0" w:type="dxa"/>
        <w:left w:w="108" w:type="dxa"/>
        <w:bottom w:w="0" w:type="dxa"/>
        <w:right w:w="108" w:type="dxa"/>
      </w:tblCellMar>
    </w:tblPr>
  </w:style>
  <w:style w:type="character" w:styleId="Zeilennummer">
    <w:name w:val="line number"/>
    <w:basedOn w:val="Absatz-Standardschriftart"/>
    <w:semiHidden/>
    <w:unhideWhenUsed/>
    <w:rsid w:val="00677821"/>
  </w:style>
  <w:style w:type="character" w:styleId="Kommentarzeichen">
    <w:name w:val="annotation reference"/>
    <w:basedOn w:val="Absatz-Standardschriftart"/>
    <w:semiHidden/>
    <w:unhideWhenUsed/>
    <w:rsid w:val="00677821"/>
    <w:rPr>
      <w:sz w:val="16"/>
      <w:szCs w:val="16"/>
    </w:rPr>
  </w:style>
  <w:style w:type="paragraph" w:styleId="Kommentartext">
    <w:name w:val="annotation text"/>
    <w:basedOn w:val="Standard"/>
    <w:link w:val="KommentartextZchn"/>
    <w:unhideWhenUsed/>
    <w:rsid w:val="00677821"/>
    <w:rPr>
      <w:sz w:val="20"/>
      <w:szCs w:val="20"/>
    </w:rPr>
  </w:style>
  <w:style w:type="character" w:customStyle="1" w:styleId="KommentartextZchn">
    <w:name w:val="Kommentartext Zchn"/>
    <w:basedOn w:val="Absatz-Standardschriftart"/>
    <w:link w:val="Kommentartext"/>
    <w:rsid w:val="00677821"/>
    <w:rPr>
      <w:szCs w:val="20"/>
    </w:rPr>
  </w:style>
  <w:style w:type="paragraph" w:styleId="Kommentarthema">
    <w:name w:val="annotation subject"/>
    <w:basedOn w:val="Kommentartext"/>
    <w:next w:val="Kommentartext"/>
    <w:link w:val="KommentarthemaZchn"/>
    <w:semiHidden/>
    <w:unhideWhenUsed/>
    <w:rsid w:val="00677821"/>
    <w:rPr>
      <w:b/>
      <w:bCs/>
    </w:rPr>
  </w:style>
  <w:style w:type="character" w:customStyle="1" w:styleId="KommentarthemaZchn">
    <w:name w:val="Kommentarthema Zchn"/>
    <w:basedOn w:val="KommentartextZchn"/>
    <w:link w:val="Kommentarthema"/>
    <w:semiHidden/>
    <w:rsid w:val="00677821"/>
    <w:rPr>
      <w:b/>
      <w:bCs/>
      <w:szCs w:val="20"/>
    </w:rPr>
  </w:style>
  <w:style w:type="paragraph" w:styleId="berarbeitung">
    <w:name w:val="Revision"/>
    <w:hidden/>
    <w:semiHidden/>
    <w:rsid w:val="00907005"/>
    <w:pPr>
      <w:suppressAutoHyphens w:val="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38/ejhg.2015.81" TargetMode="External"/><Relationship Id="rId21" Type="http://schemas.openxmlformats.org/officeDocument/2006/relationships/image" Target="media/image13.png"/><Relationship Id="rId34" Type="http://schemas.openxmlformats.org/officeDocument/2006/relationships/hyperlink" Target="https://doi.org/10.1007/s10237-016-0849-3" TargetMode="External"/><Relationship Id="rId42" Type="http://schemas.openxmlformats.org/officeDocument/2006/relationships/hyperlink" Target="https://doi.org/10.1002/ajmg.a.61366" TargetMode="External"/><Relationship Id="rId47" Type="http://schemas.openxmlformats.org/officeDocument/2006/relationships/hyperlink" Target="https://doi.org/10.1016/j.bone.2020.115575" TargetMode="External"/><Relationship Id="rId50" Type="http://schemas.openxmlformats.org/officeDocument/2006/relationships/hyperlink" Target="https://doi.org/10.1007/s10237-010-0245-3" TargetMode="External"/><Relationship Id="rId55" Type="http://schemas.microsoft.com/office/2011/relationships/people" Target="peop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007/s00198-016-3621-8"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359/jbmr.071108" TargetMode="External"/><Relationship Id="rId37" Type="http://schemas.openxmlformats.org/officeDocument/2006/relationships/hyperlink" Target="https://doi.org/10.1002/jbmr.4286" TargetMode="External"/><Relationship Id="rId40" Type="http://schemas.openxmlformats.org/officeDocument/2006/relationships/hyperlink" Target="https://doi.org/10.1016/0020-7683(65)90034-X" TargetMode="External"/><Relationship Id="rId45" Type="http://schemas.openxmlformats.org/officeDocument/2006/relationships/hyperlink" Target="https://doi.org/10.1016/j.bone.2011.10.003" TargetMode="External"/><Relationship Id="rId53" Type="http://schemas.openxmlformats.org/officeDocument/2006/relationships/hyperlink" Target="https://doi.org/10.1016/0167-6636(95)00018-6" TargetMode="External"/><Relationship Id="rId5" Type="http://schemas.openxmlformats.org/officeDocument/2006/relationships/comments" Target="comment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210/jc.2005-1258" TargetMode="External"/><Relationship Id="rId44" Type="http://schemas.openxmlformats.org/officeDocument/2006/relationships/hyperlink" Target="https://doi.org/10.1115/1.4028968" TargetMode="External"/><Relationship Id="rId52" Type="http://schemas.openxmlformats.org/officeDocument/2006/relationships/hyperlink" Target="https://doi.org/10.1115/1.2834756"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1007/s00198-019-04935-6" TargetMode="External"/><Relationship Id="rId35" Type="http://schemas.openxmlformats.org/officeDocument/2006/relationships/hyperlink" Target="https://doi.org/10.1002/jbmr.1592" TargetMode="External"/><Relationship Id="rId43" Type="http://schemas.openxmlformats.org/officeDocument/2006/relationships/hyperlink" Target="https://doi.org/10.1016/j.jbiomech.2008.11.028" TargetMode="External"/><Relationship Id="rId48" Type="http://schemas.openxmlformats.org/officeDocument/2006/relationships/hyperlink" Target="https://doi.org/10.1016/j.bonr.2018.04.009" TargetMode="External"/><Relationship Id="rId56" Type="http://schemas.openxmlformats.org/officeDocument/2006/relationships/theme" Target="theme/theme1.xml"/><Relationship Id="rId8" Type="http://schemas.microsoft.com/office/2018/08/relationships/commentsExtensible" Target="commentsExtensible.xml"/><Relationship Id="rId51" Type="http://schemas.openxmlformats.org/officeDocument/2006/relationships/hyperlink" Target="https://doi.org/10.1007/s00198-020-05438-5"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016/0167-6636(85)90012-2" TargetMode="External"/><Relationship Id="rId38" Type="http://schemas.openxmlformats.org/officeDocument/2006/relationships/hyperlink" Target="https://doi.org/10.1007/s00198-015-3156-4" TargetMode="External"/><Relationship Id="rId46" Type="http://schemas.openxmlformats.org/officeDocument/2006/relationships/hyperlink" Target="https://doi.org/10.1007/s00223-018-0447-8" TargetMode="External"/><Relationship Id="rId20" Type="http://schemas.openxmlformats.org/officeDocument/2006/relationships/image" Target="media/image12.png"/><Relationship Id="rId41" Type="http://schemas.openxmlformats.org/officeDocument/2006/relationships/hyperlink" Target="https://doi.org/10.1007/978-3-642-54301-2_12" TargetMode="External"/><Relationship Id="rId54"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007/s10237-012-0443-2" TargetMode="External"/><Relationship Id="rId49" Type="http://schemas.openxmlformats.org/officeDocument/2006/relationships/hyperlink" Target="https://doi.org/10.1016/j.metabol.2017.06.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8400</Words>
  <Characters>52921</Characters>
  <Application>Microsoft Office Word</Application>
  <DocSecurity>0</DocSecurity>
  <Lines>441</Lines>
  <Paragraphs>122</Paragraphs>
  <ScaleCrop>false</ScaleCrop>
  <HeadingPairs>
    <vt:vector size="2" baseType="variant">
      <vt:variant>
        <vt:lpstr>Titel</vt:lpstr>
      </vt:variant>
      <vt:variant>
        <vt:i4>1</vt:i4>
      </vt:variant>
    </vt:vector>
  </HeadingPairs>
  <TitlesOfParts>
    <vt:vector size="1" baseType="lpstr">
      <vt:lpstr>Fabric-Elasticity Relationships of Tibial Trabecular Bone are Similar in Osteogenesis Imperfecta and Healthy Individuals</vt:lpstr>
    </vt:vector>
  </TitlesOfParts>
  <Company/>
  <LinksUpToDate>false</LinksUpToDate>
  <CharactersWithSpaces>61199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Fabric-Elasticity Relationships of Tibial Trabecular Bone are Similar in Osteogenesis Imperfecta and Healthy Individuals</dc:title>
  <dc:subject/>
  <dc:creator>Mathieu Simon;Michael Indermaur;Denis Schenk;Mahdi T.;Bettina M. Willie;Philippe Zysset</dc:creator>
  <dc:description/>
  <cp:lastModifiedBy>Schenk, Denis Elia (ARTORG)</cp:lastModifiedBy>
  <cp:revision>6</cp:revision>
  <dcterms:created xsi:type="dcterms:W3CDTF">2021-06-25T08:52:00Z</dcterms:created>
  <dcterms:modified xsi:type="dcterms:W3CDTF">2021-06-25T12:37:00Z</dcterms:modified>
  <dc:language>fr-CH</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abstract">
    <vt:lpwstr>Osteogenesis Imperfecta (OI) is an inherited form of bone fragility, also called "brittle bone disease". It is characterised by impaired synthesis of type I collagen, altered trabecular bone architecture and reduced bone mass. High resolution peripheral computed tomography (HR-pQCT) is a powerful method to investigate bone morphology of extremities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controls.In this study, the morphology of distal tibiae from 50 adults with OI were compared to 120 healthy controls using second generation HR-pQCT. Six cubic regions of interest (ROIs) were selected per individual in a common anatomical region. A first matching was performed by selecting similar individuals to obtain identical mean and median age and gender distribution in the OI and healthy control group. It allowed to perform a morphometric analysis and compare the outcome with literature. Then, stiffness tensors of ROIs were computed using hFEA and multiple linear regressions were performed on the Zysset-Curnier orthotropic model. The regressions allowed to compare the two groups using 5 parameters. An initial fit was performed on both the OI group and the healthy control group using all the ROIs extracted. Then, data were filtered according to a fixed threshold for a defined coefficient of variation (CV) assessing the ROI heterogeneity and second fits were performed on these filtered data sets. These full and filtered data were in turn compared with previous results from μCT reconstructions obtained in other anatomical locations. Finally, the ROIs of both group were matched according to their BV/TV and fabric anisotropy (DA). Fits were performed again using these matched data to detect statistical differences between the two groups.Compared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vt:lpwstr>
  </property>
  <property fmtid="{D5CDD505-2E9C-101B-9397-08002B2CF9AE}" pid="9" name="address">
    <vt:lpwstr/>
  </property>
  <property fmtid="{D5CDD505-2E9C-101B-9397-08002B2CF9AE}" pid="10" name="bibliography">
    <vt:lpwstr>Bibliography.bib</vt:lpwstr>
  </property>
</Properties>
</file>